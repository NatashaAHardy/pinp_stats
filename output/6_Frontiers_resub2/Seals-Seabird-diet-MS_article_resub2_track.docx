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30E4" w14:textId="77777777" w:rsidR="0056645C" w:rsidRDefault="00000000">
      <w:pPr>
        <w:pBdr>
          <w:top w:val="nil"/>
          <w:left w:val="nil"/>
          <w:bottom w:val="nil"/>
          <w:right w:val="nil"/>
          <w:between w:val="nil"/>
        </w:pBdr>
        <w:rPr>
          <w:color w:val="000000"/>
        </w:rPr>
      </w:pPr>
      <w:r>
        <w:rPr>
          <w:b/>
          <w:color w:val="000000"/>
        </w:rPr>
        <w:t xml:space="preserve">Title: </w:t>
      </w:r>
      <w:r>
        <w:rPr>
          <w:color w:val="000000"/>
        </w:rPr>
        <w:t>Quantifying wildlife conflicts with metabarcoding and traditional dietary analyses: applied to seabird predation by long-nosed fur seals</w:t>
      </w:r>
    </w:p>
    <w:p w14:paraId="5B7F9FD3" w14:textId="77777777" w:rsidR="0056645C" w:rsidRDefault="0056645C">
      <w:pPr>
        <w:pBdr>
          <w:top w:val="nil"/>
          <w:left w:val="nil"/>
          <w:bottom w:val="nil"/>
          <w:right w:val="nil"/>
          <w:between w:val="nil"/>
        </w:pBdr>
        <w:rPr>
          <w:color w:val="000000"/>
        </w:rPr>
      </w:pPr>
    </w:p>
    <w:p w14:paraId="4A234B60" w14:textId="77777777" w:rsidR="0056645C" w:rsidRDefault="00000000">
      <w:pPr>
        <w:pBdr>
          <w:top w:val="nil"/>
          <w:left w:val="nil"/>
          <w:bottom w:val="nil"/>
          <w:right w:val="nil"/>
          <w:between w:val="nil"/>
        </w:pBdr>
        <w:rPr>
          <w:b/>
          <w:color w:val="000000"/>
        </w:rPr>
      </w:pPr>
      <w:r>
        <w:rPr>
          <w:b/>
          <w:color w:val="000000"/>
        </w:rPr>
        <w:t xml:space="preserve">Running head: </w:t>
      </w:r>
      <w:r>
        <w:rPr>
          <w:color w:val="000000"/>
        </w:rPr>
        <w:t>Quantifying wildlife conflicts</w:t>
      </w:r>
    </w:p>
    <w:p w14:paraId="470F8707" w14:textId="77777777" w:rsidR="0056645C" w:rsidRDefault="0056645C">
      <w:pPr>
        <w:rPr>
          <w:b/>
          <w:color w:val="000000"/>
        </w:rPr>
      </w:pPr>
    </w:p>
    <w:p w14:paraId="39BBF9A0" w14:textId="77777777" w:rsidR="0056645C" w:rsidRDefault="00000000">
      <w:pPr>
        <w:pStyle w:val="Heading2"/>
      </w:pPr>
      <w:r>
        <w:t>Abstract</w:t>
      </w:r>
    </w:p>
    <w:p w14:paraId="7B64400B" w14:textId="77777777" w:rsidR="0056645C" w:rsidRDefault="0056645C">
      <w:pPr>
        <w:rPr>
          <w:rFonts w:ascii="Times New Roman" w:eastAsia="Times New Roman" w:hAnsi="Times New Roman" w:cs="Times New Roman"/>
          <w:b/>
          <w:color w:val="000000"/>
        </w:rPr>
      </w:pPr>
      <w:bookmarkStart w:id="0" w:name="_heading=h.gjdgxs" w:colFirst="0" w:colLast="0"/>
      <w:bookmarkEnd w:id="0"/>
    </w:p>
    <w:p w14:paraId="4FF9ECCB" w14:textId="77777777" w:rsidR="0056645C" w:rsidRDefault="00000000">
      <w:pPr>
        <w:rPr>
          <w:color w:val="000000"/>
        </w:rPr>
      </w:pPr>
      <w:r>
        <w:rPr>
          <w:color w:val="000000"/>
        </w:rPr>
        <w:t xml:space="preserve">Wildlife conflicts require robust quantitative data on incidence and impacts, particularly among species of conservation and cultural concern. We </w:t>
      </w:r>
      <w:r>
        <w:t>apply</w:t>
      </w:r>
      <w:r>
        <w:rPr>
          <w:color w:val="000000"/>
        </w:rPr>
        <w:t xml:space="preserve"> a multi-assay framework to quantify predation in a </w:t>
      </w:r>
      <w:proofErr w:type="spellStart"/>
      <w:r>
        <w:rPr>
          <w:color w:val="000000"/>
        </w:rPr>
        <w:t>southeastern</w:t>
      </w:r>
      <w:proofErr w:type="spellEnd"/>
      <w:r>
        <w:rPr>
          <w:color w:val="000000"/>
        </w:rPr>
        <w:t xml:space="preserve"> Australian scenario where complex management implications and calls for predator culling </w:t>
      </w:r>
      <w:r>
        <w:t>have grown</w:t>
      </w:r>
      <w:r>
        <w:rPr>
          <w:color w:val="000000"/>
        </w:rPr>
        <w:t xml:space="preserve"> despite a paucity of </w:t>
      </w:r>
      <w:r>
        <w:t>data on seabird predation by recovering populations of long-nosed fur seals (</w:t>
      </w:r>
      <w:r>
        <w:rPr>
          <w:i/>
        </w:rPr>
        <w:t xml:space="preserve">Arctocephalus </w:t>
      </w:r>
      <w:proofErr w:type="spellStart"/>
      <w:r>
        <w:rPr>
          <w:i/>
        </w:rPr>
        <w:t>forsteri</w:t>
      </w:r>
      <w:proofErr w:type="spellEnd"/>
      <w:r>
        <w:t>)</w:t>
      </w:r>
      <w:r>
        <w:rPr>
          <w:color w:val="000000"/>
        </w:rPr>
        <w:t>. We apply two ecological surveillance techniques to a</w:t>
      </w:r>
      <w:r>
        <w:t xml:space="preserve">nalyse this </w:t>
      </w:r>
      <w:r>
        <w:rPr>
          <w:color w:val="000000"/>
        </w:rPr>
        <w:t>predator</w:t>
      </w:r>
      <w:r>
        <w:t>’s</w:t>
      </w:r>
      <w:r>
        <w:rPr>
          <w:color w:val="000000"/>
        </w:rPr>
        <w:t xml:space="preserve"> diet – traditional morphometric (prey hard-part) and environmental DNA metabarcoding (genetic) analyses using an </w:t>
      </w:r>
      <w:r>
        <w:t xml:space="preserve">avian specific primer for the </w:t>
      </w:r>
      <w:r>
        <w:rPr>
          <w:rFonts w:ascii="Times New Roman" w:eastAsia="Times New Roman" w:hAnsi="Times New Roman" w:cs="Times New Roman"/>
        </w:rPr>
        <w:t>12S ribosomal RNA (rRNA) gene</w:t>
      </w:r>
      <w:r>
        <w:t xml:space="preserve"> </w:t>
      </w:r>
      <w:r>
        <w:rPr>
          <w:color w:val="000000"/>
        </w:rPr>
        <w:t>– to provide managers with estimated predation incidence, number of sea</w:t>
      </w:r>
      <w:r>
        <w:t xml:space="preserve">bird </w:t>
      </w:r>
      <w:r>
        <w:rPr>
          <w:color w:val="000000"/>
        </w:rPr>
        <w:t xml:space="preserve">species impacted and inter-prey species relative importance to the predator. </w:t>
      </w:r>
      <w:r>
        <w:t xml:space="preserve">DNA metabarcoding identified additional seabird taxa and provided relative quantitative information where multiple prey species occur within a </w:t>
      </w:r>
      <w:proofErr w:type="gramStart"/>
      <w:r>
        <w:t>sample;</w:t>
      </w:r>
      <w:proofErr w:type="gramEnd"/>
      <w:r>
        <w:t xml:space="preserve"> while p</w:t>
      </w:r>
      <w:r>
        <w:rPr>
          <w:color w:val="000000"/>
        </w:rPr>
        <w:t xml:space="preserve">arallel use of both genetic and hard-part analyses revealed a greater diversity of taxa than either method alone. </w:t>
      </w:r>
      <w:r>
        <w:t>Using data from both assays, the</w:t>
      </w:r>
      <w:r>
        <w:rPr>
          <w:color w:val="000000"/>
        </w:rPr>
        <w:t xml:space="preserve"> estimated frequency of occurrence of predation on seabirds by long-nosed fur seals ranged from 9.1–29.3% of samples and included up to 6 detected prey species. The most common seabird prey </w:t>
      </w:r>
      <w:r>
        <w:t>was</w:t>
      </w:r>
      <w:r>
        <w:rPr>
          <w:color w:val="000000"/>
        </w:rPr>
        <w:t xml:space="preserve"> the culturally valued little penguin (</w:t>
      </w:r>
      <w:proofErr w:type="spellStart"/>
      <w:r>
        <w:rPr>
          <w:i/>
          <w:color w:val="000000"/>
        </w:rPr>
        <w:t>Eudyptula</w:t>
      </w:r>
      <w:proofErr w:type="spellEnd"/>
      <w:r>
        <w:rPr>
          <w:i/>
          <w:color w:val="000000"/>
        </w:rPr>
        <w:t xml:space="preserve"> minor</w:t>
      </w:r>
      <w:r>
        <w:rPr>
          <w:color w:val="000000"/>
        </w:rPr>
        <w:t>) that</w:t>
      </w:r>
      <w:r>
        <w:t xml:space="preserve"> </w:t>
      </w:r>
      <w:r>
        <w:rPr>
          <w:color w:val="000000"/>
        </w:rPr>
        <w:t>occurred in 6.1–25.3% of samples</w:t>
      </w:r>
      <w:r>
        <w:t>,</w:t>
      </w:r>
      <w:r>
        <w:rPr>
          <w:color w:val="000000"/>
        </w:rPr>
        <w:t xml:space="preserve"> higher than previously reported from traditional </w:t>
      </w:r>
      <w:r>
        <w:rPr>
          <w:color w:val="000000"/>
        </w:rPr>
        <w:lastRenderedPageBreak/>
        <w:t xml:space="preserve">morphological assays alone. </w:t>
      </w:r>
      <w:r>
        <w:t xml:space="preserve">We then explored DNA haplotype diversity for little penguin genetic data, as a species of conservation concern, to provide a preliminary estimate of the number of individuals consumed. </w:t>
      </w:r>
      <w:r>
        <w:rPr>
          <w:color w:val="000000"/>
        </w:rPr>
        <w:t>Polymorphism analysis of consumed little penguin DNA identified five distinct mitochondrial haplotypes – representing a minimum of 16 individual penguins consumed across 10 fur seal scat samples. We recommend rapid uptake and development of cost-effective genetic techniques and broader spatiotemporal sampling of fur seal diets to further quantify predation and hotspots of concern for wildlife conflict management.</w:t>
      </w:r>
    </w:p>
    <w:p w14:paraId="41FDF8E5" w14:textId="77777777" w:rsidR="0056645C" w:rsidRDefault="0056645C">
      <w:pPr>
        <w:rPr>
          <w:color w:val="000000"/>
        </w:rPr>
      </w:pPr>
    </w:p>
    <w:p w14:paraId="4742382A" w14:textId="77777777" w:rsidR="0056645C" w:rsidRDefault="00000000">
      <w:pPr>
        <w:pStyle w:val="Heading2"/>
        <w:rPr>
          <w:rFonts w:ascii="Times New Roman" w:eastAsia="Times New Roman" w:hAnsi="Times New Roman" w:cs="Times New Roman"/>
        </w:rPr>
      </w:pPr>
      <w:bookmarkStart w:id="1" w:name="_heading=h.30j0zll" w:colFirst="0" w:colLast="0"/>
      <w:bookmarkEnd w:id="1"/>
      <w:r>
        <w:t xml:space="preserve">Introduction </w:t>
      </w:r>
    </w:p>
    <w:p w14:paraId="52718E54" w14:textId="77777777" w:rsidR="0056645C" w:rsidRDefault="0056645C">
      <w:pPr>
        <w:pBdr>
          <w:top w:val="nil"/>
          <w:left w:val="nil"/>
          <w:bottom w:val="nil"/>
          <w:right w:val="nil"/>
          <w:between w:val="nil"/>
        </w:pBdr>
        <w:rPr>
          <w:rFonts w:ascii="Times New Roman" w:eastAsia="Times New Roman" w:hAnsi="Times New Roman" w:cs="Times New Roman"/>
          <w:color w:val="000000"/>
        </w:rPr>
      </w:pPr>
      <w:bookmarkStart w:id="2" w:name="_heading=h.1fob9te" w:colFirst="0" w:colLast="0"/>
      <w:bookmarkEnd w:id="2"/>
    </w:p>
    <w:p w14:paraId="696E1C02" w14:textId="77777777" w:rsidR="0056645C" w:rsidRDefault="00000000">
      <w:pPr>
        <w:pBdr>
          <w:top w:val="nil"/>
          <w:left w:val="nil"/>
          <w:bottom w:val="nil"/>
          <w:right w:val="nil"/>
          <w:between w:val="nil"/>
        </w:pBdr>
        <w:rPr>
          <w:rFonts w:ascii="Times New Roman" w:eastAsia="Times New Roman" w:hAnsi="Times New Roman" w:cs="Times New Roman"/>
          <w:color w:val="000000"/>
        </w:rPr>
      </w:pPr>
      <w:r>
        <w:rPr>
          <w:color w:val="000000"/>
        </w:rPr>
        <w:t xml:space="preserve">New wildlife conservation and management scenarios are emerging during the Anthropocene as some species experience population increases through </w:t>
      </w:r>
      <w:r>
        <w:rPr>
          <w:rFonts w:ascii="Times New Roman" w:eastAsia="Times New Roman" w:hAnsi="Times New Roman" w:cs="Times New Roman"/>
          <w:color w:val="000000"/>
        </w:rPr>
        <w:t xml:space="preserve">successful conservation efforts, while others continue to decline </w:t>
      </w:r>
      <w:r>
        <w:rPr>
          <w:color w:val="000000"/>
        </w:rPr>
        <w:t xml:space="preserve">(Roman et al., 2015; Marshall et al., 2016; </w:t>
      </w:r>
      <w:proofErr w:type="spellStart"/>
      <w:r>
        <w:rPr>
          <w:color w:val="000000"/>
        </w:rPr>
        <w:t>Cammen</w:t>
      </w:r>
      <w:proofErr w:type="spellEnd"/>
      <w:r>
        <w:rPr>
          <w:color w:val="000000"/>
        </w:rPr>
        <w:t xml:space="preserve"> et al., 2019)</w:t>
      </w:r>
      <w:r>
        <w:rPr>
          <w:rFonts w:ascii="Times New Roman" w:eastAsia="Times New Roman" w:hAnsi="Times New Roman" w:cs="Times New Roman"/>
          <w:color w:val="000000"/>
        </w:rPr>
        <w:t xml:space="preserve">. Complex management scenarios arise </w:t>
      </w:r>
      <w:r>
        <w:rPr>
          <w:color w:val="000000"/>
        </w:rPr>
        <w:t>when species recovery results in negative interactions with other</w:t>
      </w:r>
      <w:r>
        <w:rPr>
          <w:rFonts w:ascii="Times New Roman" w:eastAsia="Times New Roman" w:hAnsi="Times New Roman" w:cs="Times New Roman"/>
          <w:color w:val="000000"/>
        </w:rPr>
        <w:t xml:space="preserve"> species of value, whether that reflects a trophic role in the ecosystem, conservation status, community connection or economic opportunity </w:t>
      </w:r>
      <w:r>
        <w:rPr>
          <w:color w:val="000000"/>
        </w:rPr>
        <w:t>(Marshall et al., 2016).</w:t>
      </w:r>
      <w:r>
        <w:rPr>
          <w:rFonts w:ascii="Times New Roman" w:eastAsia="Times New Roman" w:hAnsi="Times New Roman" w:cs="Times New Roman"/>
          <w:color w:val="000000"/>
        </w:rPr>
        <w:t xml:space="preserve"> For example between killer whales, sea otters and salmon </w:t>
      </w:r>
      <w:r>
        <w:rPr>
          <w:color w:val="000000"/>
        </w:rPr>
        <w:t>(Estes et al., 1998; Williams et al., 2011)</w:t>
      </w:r>
      <w:r>
        <w:rPr>
          <w:rFonts w:ascii="Times New Roman" w:eastAsia="Times New Roman" w:hAnsi="Times New Roman" w:cs="Times New Roman"/>
          <w:color w:val="000000"/>
        </w:rPr>
        <w:t xml:space="preserve">; New Zealand sea lions and </w:t>
      </w:r>
      <w:r>
        <w:rPr>
          <w:color w:val="000000"/>
        </w:rPr>
        <w:t>yellow-eyed penguins</w:t>
      </w:r>
      <w:r>
        <w:rPr>
          <w:rFonts w:ascii="Times New Roman" w:eastAsia="Times New Roman" w:hAnsi="Times New Roman" w:cs="Times New Roman"/>
          <w:color w:val="000000"/>
        </w:rPr>
        <w:t xml:space="preserve"> </w:t>
      </w:r>
      <w:r>
        <w:rPr>
          <w:color w:val="000000"/>
        </w:rPr>
        <w:t>(Lalas et al., 2007)</w:t>
      </w:r>
      <w:r>
        <w:rPr>
          <w:rFonts w:ascii="Times New Roman" w:eastAsia="Times New Roman" w:hAnsi="Times New Roman" w:cs="Times New Roman"/>
          <w:color w:val="000000"/>
        </w:rPr>
        <w:t xml:space="preserve">; wolves and caribou </w:t>
      </w:r>
      <w:r>
        <w:rPr>
          <w:color w:val="000000"/>
        </w:rPr>
        <w:t>(Hervieux et al., 2014); jaguar and marine turtles (</w:t>
      </w:r>
      <w:proofErr w:type="spellStart"/>
      <w:r>
        <w:rPr>
          <w:color w:val="000000"/>
        </w:rPr>
        <w:t>Veríssimo</w:t>
      </w:r>
      <w:proofErr w:type="spellEnd"/>
      <w:r>
        <w:rPr>
          <w:color w:val="000000"/>
        </w:rPr>
        <w:t xml:space="preserve"> et al., 2012); and, between Critically </w:t>
      </w:r>
      <w:proofErr w:type="gramStart"/>
      <w:r>
        <w:rPr>
          <w:color w:val="000000"/>
        </w:rPr>
        <w:t>Endangered yellow-breasted</w:t>
      </w:r>
      <w:proofErr w:type="gramEnd"/>
      <w:r>
        <w:rPr>
          <w:color w:val="000000"/>
        </w:rPr>
        <w:t xml:space="preserve"> capuchin monkeys and Endangered red-billed curassow (</w:t>
      </w:r>
      <w:proofErr w:type="spellStart"/>
      <w:r>
        <w:rPr>
          <w:color w:val="000000"/>
        </w:rPr>
        <w:t>Canale</w:t>
      </w:r>
      <w:proofErr w:type="spellEnd"/>
      <w:r>
        <w:rPr>
          <w:color w:val="000000"/>
        </w:rPr>
        <w:t xml:space="preserve"> &amp; Bernardo, 2016)</w:t>
      </w:r>
      <w:r>
        <w:rPr>
          <w:rFonts w:ascii="Times New Roman" w:eastAsia="Times New Roman" w:hAnsi="Times New Roman" w:cs="Times New Roman"/>
          <w:color w:val="000000"/>
        </w:rPr>
        <w:t xml:space="preserve">. The interactions are natural but present a need for accurate information on natural predation levels and impacts to prey </w:t>
      </w:r>
      <w:r>
        <w:rPr>
          <w:color w:val="000000"/>
        </w:rPr>
        <w:t xml:space="preserve">(Hervieux et al., </w:t>
      </w:r>
      <w:r>
        <w:rPr>
          <w:color w:val="000000"/>
        </w:rPr>
        <w:lastRenderedPageBreak/>
        <w:t>2014)</w:t>
      </w:r>
      <w:r>
        <w:rPr>
          <w:rFonts w:ascii="Times New Roman" w:eastAsia="Times New Roman" w:hAnsi="Times New Roman" w:cs="Times New Roman"/>
          <w:color w:val="000000"/>
        </w:rPr>
        <w:t xml:space="preserve"> to avoid unjustified persecution of the predator (</w:t>
      </w:r>
      <w:proofErr w:type="spellStart"/>
      <w:r>
        <w:rPr>
          <w:color w:val="000000"/>
        </w:rPr>
        <w:t>Granquist</w:t>
      </w:r>
      <w:proofErr w:type="spellEnd"/>
      <w:r>
        <w:rPr>
          <w:color w:val="000000"/>
        </w:rPr>
        <w:t xml:space="preserve"> et al., 2018)</w:t>
      </w:r>
      <w:r>
        <w:rPr>
          <w:rFonts w:ascii="Times New Roman" w:eastAsia="Times New Roman" w:hAnsi="Times New Roman" w:cs="Times New Roman"/>
          <w:color w:val="000000"/>
        </w:rPr>
        <w:t xml:space="preserve">, and for effective management of all species concerned </w:t>
      </w:r>
      <w:r>
        <w:rPr>
          <w:color w:val="000000"/>
        </w:rPr>
        <w:t>(Marshall et al., 2016)</w:t>
      </w:r>
      <w:r>
        <w:rPr>
          <w:rFonts w:ascii="Times New Roman" w:eastAsia="Times New Roman" w:hAnsi="Times New Roman" w:cs="Times New Roman"/>
          <w:color w:val="000000"/>
        </w:rPr>
        <w:t>.</w:t>
      </w:r>
    </w:p>
    <w:p w14:paraId="40355D5B" w14:textId="073C6868" w:rsidR="0056645C" w:rsidRDefault="00000000">
      <w:pPr>
        <w:pBdr>
          <w:top w:val="nil"/>
          <w:left w:val="nil"/>
          <w:bottom w:val="nil"/>
          <w:right w:val="nil"/>
          <w:between w:val="nil"/>
        </w:pBdr>
        <w:ind w:firstLine="720"/>
        <w:rPr>
          <w:color w:val="000000"/>
        </w:rPr>
      </w:pPr>
      <w:r>
        <w:rPr>
          <w:color w:val="000000"/>
        </w:rPr>
        <w:t xml:space="preserve">A key goal of investigating predator-prey interactions involves determining prey inter- and intra-specific diversity, dietary proportions, and abundances or biomass consumed by the predator (reviewed by </w:t>
      </w:r>
      <w:proofErr w:type="spellStart"/>
      <w:r>
        <w:rPr>
          <w:color w:val="000000"/>
        </w:rPr>
        <w:t>Pompanon</w:t>
      </w:r>
      <w:proofErr w:type="spellEnd"/>
      <w:r>
        <w:rPr>
          <w:color w:val="000000"/>
        </w:rPr>
        <w:t xml:space="preserve"> et al., 2012), while achieving reliable detection of predation (</w:t>
      </w:r>
      <w:proofErr w:type="spellStart"/>
      <w:r>
        <w:rPr>
          <w:color w:val="000000"/>
        </w:rPr>
        <w:t>Deagle</w:t>
      </w:r>
      <w:proofErr w:type="spellEnd"/>
      <w:r>
        <w:rPr>
          <w:color w:val="000000"/>
        </w:rPr>
        <w:t xml:space="preserve"> et al., 2005). Developments in eDNA extraction and metabarcoding techniques are demonstrating reliability for this level of environmental monitoring </w:t>
      </w:r>
      <w:del w:id="3" w:author="Natasha (Tash) Hardy" w:date="2024-03-24T11:31:00Z">
        <w:r w:rsidDel="00A422BE">
          <w:rPr>
            <w:color w:val="000000"/>
          </w:rPr>
          <w:delText xml:space="preserve">(Thomsen &amp; Willerslev 2015) </w:delText>
        </w:r>
      </w:del>
      <w:r>
        <w:rPr>
          <w:color w:val="000000"/>
        </w:rPr>
        <w:t>by: (</w:t>
      </w:r>
      <w:proofErr w:type="spellStart"/>
      <w:r>
        <w:rPr>
          <w:color w:val="000000"/>
        </w:rPr>
        <w:t>i</w:t>
      </w:r>
      <w:proofErr w:type="spellEnd"/>
      <w:r>
        <w:rPr>
          <w:color w:val="000000"/>
        </w:rPr>
        <w:t>) identifying prey at high taxonomic resolution and when missed by other methods (Bowen &amp; Iverson, 2013; Stat et al. 2019); (ii) estimating dietary proportions from relative genetic importance, and reconstructing approximate biomass consumed through genetic abundance data (</w:t>
      </w:r>
      <w:proofErr w:type="spellStart"/>
      <w:r>
        <w:rPr>
          <w:color w:val="000000"/>
        </w:rPr>
        <w:t>Deagle</w:t>
      </w:r>
      <w:proofErr w:type="spellEnd"/>
      <w:r>
        <w:rPr>
          <w:color w:val="000000"/>
        </w:rPr>
        <w:t xml:space="preserve"> et al., 2019); (iii) identifying species’ intraspecific genetic diversity within environmental samples for wildlife forensics and population estimation (</w:t>
      </w:r>
      <w:proofErr w:type="spellStart"/>
      <w:r>
        <w:rPr>
          <w:color w:val="000000"/>
        </w:rPr>
        <w:t>Sigsgaard</w:t>
      </w:r>
      <w:proofErr w:type="spellEnd"/>
      <w:r>
        <w:rPr>
          <w:color w:val="000000"/>
        </w:rPr>
        <w:t xml:space="preserve"> et al., 2016; </w:t>
      </w:r>
      <w:proofErr w:type="spellStart"/>
      <w:r>
        <w:rPr>
          <w:color w:val="000000"/>
        </w:rPr>
        <w:t>Seersholm</w:t>
      </w:r>
      <w:proofErr w:type="spellEnd"/>
      <w:r>
        <w:rPr>
          <w:color w:val="000000"/>
        </w:rPr>
        <w:t xml:space="preserve"> et al., 2018; Tsuji et al., 2020).</w:t>
      </w:r>
    </w:p>
    <w:p w14:paraId="5A4B43B9" w14:textId="77777777" w:rsidR="0056645C" w:rsidRDefault="00000000">
      <w:pPr>
        <w:pBdr>
          <w:top w:val="nil"/>
          <w:left w:val="nil"/>
          <w:bottom w:val="nil"/>
          <w:right w:val="nil"/>
          <w:between w:val="nil"/>
        </w:pBdr>
        <w:ind w:firstLine="720"/>
        <w:rPr>
          <w:color w:val="000000"/>
        </w:rPr>
      </w:pPr>
      <w:r>
        <w:rPr>
          <w:rFonts w:ascii="Times New Roman" w:eastAsia="Times New Roman" w:hAnsi="Times New Roman" w:cs="Times New Roman"/>
        </w:rPr>
        <w: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southeastern</w:t>
      </w:r>
      <w:proofErr w:type="spellEnd"/>
      <w:r>
        <w:rPr>
          <w:rFonts w:ascii="Times New Roman" w:eastAsia="Times New Roman" w:hAnsi="Times New Roman" w:cs="Times New Roman"/>
          <w:color w:val="000000"/>
        </w:rPr>
        <w:t xml:space="preserve"> Australia</w:t>
      </w:r>
      <w:r>
        <w:rPr>
          <w:rFonts w:ascii="Times New Roman" w:eastAsia="Times New Roman" w:hAnsi="Times New Roman" w:cs="Times New Roman"/>
        </w:rPr>
        <w:t>,</w:t>
      </w:r>
      <w:r>
        <w:rPr>
          <w:rFonts w:ascii="Times New Roman" w:eastAsia="Times New Roman" w:hAnsi="Times New Roman" w:cs="Times New Roman"/>
          <w:color w:val="000000"/>
        </w:rPr>
        <w:t xml:space="preserve"> the recovery of long-nosed fur seals (</w:t>
      </w:r>
      <w:r>
        <w:rPr>
          <w:rFonts w:ascii="Times New Roman" w:eastAsia="Times New Roman" w:hAnsi="Times New Roman" w:cs="Times New Roman"/>
          <w:i/>
          <w:color w:val="000000"/>
        </w:rPr>
        <w:t xml:space="preserve">Arctocephalus </w:t>
      </w:r>
      <w:proofErr w:type="spellStart"/>
      <w:r>
        <w:rPr>
          <w:rFonts w:ascii="Times New Roman" w:eastAsia="Times New Roman" w:hAnsi="Times New Roman" w:cs="Times New Roman"/>
          <w:i/>
          <w:color w:val="000000"/>
        </w:rPr>
        <w:t>forsteri</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rPr>
        <w:t>could</w:t>
      </w:r>
      <w:r>
        <w:rPr>
          <w:rFonts w:ascii="Times New Roman" w:eastAsia="Times New Roman" w:hAnsi="Times New Roman" w:cs="Times New Roman"/>
          <w:color w:val="000000"/>
        </w:rPr>
        <w:t xml:space="preserve"> cumulatively threaten populations of </w:t>
      </w:r>
      <w:r>
        <w:rPr>
          <w:color w:val="000000"/>
        </w:rPr>
        <w:t xml:space="preserve">little </w:t>
      </w:r>
      <w:r>
        <w:t>penguins</w:t>
      </w:r>
      <w:r>
        <w:rPr>
          <w:color w:val="000000"/>
        </w:rPr>
        <w:t xml:space="preserve"> (</w:t>
      </w:r>
      <w:proofErr w:type="spellStart"/>
      <w:r>
        <w:rPr>
          <w:i/>
          <w:color w:val="000000"/>
        </w:rPr>
        <w:t>Eudyptula</w:t>
      </w:r>
      <w:proofErr w:type="spellEnd"/>
      <w:r>
        <w:rPr>
          <w:i/>
          <w:color w:val="000000"/>
        </w:rPr>
        <w:t xml:space="preserve"> minor</w:t>
      </w:r>
      <w:r>
        <w:rPr>
          <w:color w:val="000000"/>
        </w:rPr>
        <w:t xml:space="preserve">) </w:t>
      </w:r>
      <w:r>
        <w:t>in addition to other known stressors (Reinhold et al. 2022)</w:t>
      </w:r>
      <w:r>
        <w:rPr>
          <w:color w:val="000000"/>
        </w:rPr>
        <w:t xml:space="preserve">. </w:t>
      </w:r>
      <w:r>
        <w:t>Both species are federally protected and garner significant cultural and conservation value (</w:t>
      </w:r>
      <w:r>
        <w:rPr>
          <w:i/>
        </w:rPr>
        <w:t>Environment Protection and Biodiversity Conservation Act</w:t>
      </w:r>
      <w:r>
        <w:t xml:space="preserve">, 1975 &amp; 1999), albeit listed as ‘Least Concern’ by the IUCN </w:t>
      </w:r>
      <w:proofErr w:type="spellStart"/>
      <w:r>
        <w:t>Redlist</w:t>
      </w:r>
      <w:proofErr w:type="spellEnd"/>
      <w:r>
        <w:t xml:space="preserve"> (IUCN 2020).</w:t>
      </w:r>
      <w:r>
        <w:rPr>
          <w:color w:val="000000"/>
        </w:rPr>
        <w:t xml:space="preserve"> </w:t>
      </w:r>
      <w:r>
        <w:rPr>
          <w:rFonts w:ascii="Times New Roman" w:eastAsia="Times New Roman" w:hAnsi="Times New Roman" w:cs="Times New Roman"/>
        </w:rPr>
        <w:t xml:space="preserve">Little penguins are a popular tourist attraction and valued species to communities across southern Australia </w:t>
      </w:r>
      <w:r>
        <w:t>(</w:t>
      </w:r>
      <w:proofErr w:type="spellStart"/>
      <w:r>
        <w:t>Tisdell</w:t>
      </w:r>
      <w:proofErr w:type="spellEnd"/>
      <w:r>
        <w:t xml:space="preserve"> &amp; Wilson, 2012). </w:t>
      </w:r>
      <w:r>
        <w:rPr>
          <w:rFonts w:ascii="Times New Roman" w:eastAsia="Times New Roman" w:hAnsi="Times New Roman" w:cs="Times New Roman"/>
        </w:rPr>
        <w:t xml:space="preserve">Little penguin populations are estimated at 470,000 individuals </w:t>
      </w:r>
      <w:r>
        <w:t>(</w:t>
      </w:r>
      <w:proofErr w:type="spellStart"/>
      <w:r>
        <w:t>BirdLife</w:t>
      </w:r>
      <w:proofErr w:type="spellEnd"/>
      <w:r>
        <w:t xml:space="preserve"> International, 2021)</w:t>
      </w:r>
      <w:r>
        <w:rPr>
          <w:rFonts w:ascii="Times New Roman" w:eastAsia="Times New Roman" w:hAnsi="Times New Roman" w:cs="Times New Roman"/>
        </w:rPr>
        <w:t xml:space="preserve">; yet 60% of sites have unknown population trends, 29% of colonies are declining, and most persist on offshore islands in southern Australia and are difficult to census </w:t>
      </w:r>
      <w:r>
        <w:t>(</w:t>
      </w:r>
      <w:proofErr w:type="spellStart"/>
      <w:r>
        <w:t>BirdLife</w:t>
      </w:r>
      <w:proofErr w:type="spellEnd"/>
      <w:r>
        <w:t xml:space="preserve"> International, 2021)</w:t>
      </w:r>
      <w:r>
        <w:rPr>
          <w:rFonts w:ascii="Times New Roman" w:eastAsia="Times New Roman" w:hAnsi="Times New Roman" w:cs="Times New Roman"/>
        </w:rPr>
        <w:t xml:space="preserve">. Little penguins forage at sea </w:t>
      </w:r>
      <w:r>
        <w:rPr>
          <w:rFonts w:ascii="Times New Roman" w:eastAsia="Times New Roman" w:hAnsi="Times New Roman" w:cs="Times New Roman"/>
        </w:rPr>
        <w:lastRenderedPageBreak/>
        <w:t>but breed on land, making them susceptible to threats from both environments. Major contributors to declines in little penguin populations include terrestrial threats of: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changes in land-use and predators introduced by European settlers </w:t>
      </w:r>
      <w:r>
        <w:t xml:space="preserve">(Dann, 1991; Kirkwood et al., 2014) and (ii) susceptibility to hyperthermia during </w:t>
      </w:r>
      <w:r>
        <w:rPr>
          <w:rFonts w:ascii="Times New Roman" w:eastAsia="Times New Roman" w:hAnsi="Times New Roman" w:cs="Times New Roman"/>
        </w:rPr>
        <w:t>more frequent terrestrial heat waves (Lauren</w:t>
      </w:r>
      <w:r>
        <w:t xml:space="preserve"> </w:t>
      </w:r>
      <w:proofErr w:type="spellStart"/>
      <w:r>
        <w:t>Tworkowski</w:t>
      </w:r>
      <w:proofErr w:type="spellEnd"/>
      <w:r>
        <w:t xml:space="preserve">, La Trobe University, unpublished data; Marker, PhD Thesis, 2016; also seen in African penguins, </w:t>
      </w:r>
      <w:proofErr w:type="spellStart"/>
      <w:r>
        <w:t>Welman</w:t>
      </w:r>
      <w:proofErr w:type="spellEnd"/>
      <w:r>
        <w:t xml:space="preserve"> &amp; </w:t>
      </w:r>
      <w:proofErr w:type="spellStart"/>
      <w:r>
        <w:t>Pichegu</w:t>
      </w:r>
      <w:proofErr w:type="spellEnd"/>
      <w:r>
        <w:t xml:space="preserve">, 2023). At sea, ocean warming and large-scale changes to food </w:t>
      </w:r>
      <w:r>
        <w:rPr>
          <w:rFonts w:ascii="Times New Roman" w:eastAsia="Times New Roman" w:hAnsi="Times New Roman" w:cs="Times New Roman"/>
        </w:rPr>
        <w:t xml:space="preserve">webs caused by </w:t>
      </w:r>
      <w:r>
        <w:t>climate change as well as competition with fisheries are threatening processes of concern (</w:t>
      </w:r>
      <w:proofErr w:type="spellStart"/>
      <w:r>
        <w:t>Ropert-Coudert</w:t>
      </w:r>
      <w:proofErr w:type="spellEnd"/>
      <w:r>
        <w:t xml:space="preserve"> et al., 2019)</w:t>
      </w:r>
      <w:r>
        <w:rPr>
          <w:rFonts w:ascii="Times New Roman" w:eastAsia="Times New Roman" w:hAnsi="Times New Roman" w:cs="Times New Roman"/>
        </w:rPr>
        <w:t>.</w:t>
      </w:r>
    </w:p>
    <w:p w14:paraId="1471FDFB" w14:textId="77777777" w:rsidR="0056645C" w:rsidRDefault="00000000">
      <w:pPr>
        <w:pBdr>
          <w:top w:val="nil"/>
          <w:left w:val="nil"/>
          <w:bottom w:val="nil"/>
          <w:right w:val="nil"/>
          <w:between w:val="nil"/>
        </w:pBdr>
        <w:ind w:firstLine="720"/>
      </w:pPr>
      <w:r>
        <w:rPr>
          <w:color w:val="000000"/>
        </w:rPr>
        <w:t>The fur seals were decimated by</w:t>
      </w:r>
      <w:r>
        <w:rPr>
          <w:rFonts w:ascii="Times New Roman" w:eastAsia="Times New Roman" w:hAnsi="Times New Roman" w:cs="Times New Roman"/>
          <w:color w:val="000000"/>
        </w:rPr>
        <w:t xml:space="preserve"> fur trade through the 1800’s and culling into the late 1900’s due to perceived competition for resources with fishers </w:t>
      </w:r>
      <w:r>
        <w:rPr>
          <w:color w:val="000000"/>
        </w:rPr>
        <w:t>(Shaughnessy et al., 1999)</w:t>
      </w:r>
      <w:r>
        <w:rPr>
          <w:rFonts w:ascii="Times New Roman" w:eastAsia="Times New Roman" w:hAnsi="Times New Roman" w:cs="Times New Roman"/>
          <w:color w:val="000000"/>
        </w:rPr>
        <w:t xml:space="preserve">. </w:t>
      </w:r>
      <w:r>
        <w:rPr>
          <w:color w:val="000000"/>
        </w:rPr>
        <w:t xml:space="preserve">Long-nosed fur seals </w:t>
      </w:r>
      <w:r>
        <w:t>have experienced</w:t>
      </w:r>
      <w:r>
        <w:rPr>
          <w:color w:val="000000"/>
        </w:rPr>
        <w:t xml:space="preserve"> range-wide increasing population trends, reported at 97,200 in the state of South Australia </w:t>
      </w:r>
      <w:r>
        <w:rPr>
          <w:rFonts w:ascii="Times New Roman" w:eastAsia="Times New Roman" w:hAnsi="Times New Roman" w:cs="Times New Roman"/>
          <w:color w:val="000000"/>
        </w:rPr>
        <w:t xml:space="preserve">(2013–14 census; </w:t>
      </w:r>
      <w:r>
        <w:rPr>
          <w:color w:val="000000"/>
        </w:rPr>
        <w:t>Shaughnessy et al., 2015)</w:t>
      </w:r>
      <w:r>
        <w:rPr>
          <w:rFonts w:ascii="Times New Roman" w:eastAsia="Times New Roman" w:hAnsi="Times New Roman" w:cs="Times New Roman"/>
          <w:color w:val="000000"/>
        </w:rPr>
        <w:t xml:space="preserve"> where an estimated 83% of their recorded pup production occurs. </w:t>
      </w:r>
      <w:r>
        <w:rPr>
          <w:color w:val="000000"/>
        </w:rPr>
        <w:t>While the original population size is unknown, harvesting records suggest that the current population represents a small fraction of that prior to European colonisation and exploitation (Ling, 2014).</w:t>
      </w:r>
      <w:r>
        <w:t xml:space="preserve"> The recovery of the species in Australia continues to conflict with some communities and fisheries (Shaughnessy et al., 2003; Goldsworthy &amp; Page, 2007; Cummings et al., 2019) due to their potential predation impacts to prey species. </w:t>
      </w:r>
      <w:r>
        <w:rPr>
          <w:rFonts w:ascii="Times New Roman" w:eastAsia="Times New Roman" w:hAnsi="Times New Roman" w:cs="Times New Roman"/>
        </w:rPr>
        <w:t xml:space="preserve">While it is realistic to expect high levels of predation to affect prey population size or behaviour </w:t>
      </w:r>
      <w:r>
        <w:t>(Visser et al., 2008)</w:t>
      </w:r>
      <w:r>
        <w:rPr>
          <w:rFonts w:ascii="Times New Roman" w:eastAsia="Times New Roman" w:hAnsi="Times New Roman" w:cs="Times New Roman"/>
        </w:rPr>
        <w:t xml:space="preserve">, recurring, popular discussion to cull the </w:t>
      </w:r>
      <w:r>
        <w:t>long-nosed fur seal</w:t>
      </w:r>
      <w:r>
        <w:rPr>
          <w:rFonts w:ascii="Times New Roman" w:eastAsia="Times New Roman" w:hAnsi="Times New Roman" w:cs="Times New Roman"/>
        </w:rPr>
        <w:t xml:space="preserve"> population in South Australia have grown despite an absence of quantitative information </w:t>
      </w:r>
      <w:r>
        <w:t>(Goldsworthy et al. 2019)</w:t>
      </w:r>
      <w:r>
        <w:rPr>
          <w:rFonts w:ascii="Times New Roman" w:eastAsia="Times New Roman" w:hAnsi="Times New Roman" w:cs="Times New Roman"/>
        </w:rPr>
        <w:t xml:space="preserve">. </w:t>
      </w:r>
    </w:p>
    <w:p w14:paraId="74293DA1" w14:textId="77777777" w:rsidR="0056645C" w:rsidRDefault="00000000">
      <w:pPr>
        <w:pBdr>
          <w:top w:val="nil"/>
          <w:left w:val="nil"/>
          <w:bottom w:val="nil"/>
          <w:right w:val="nil"/>
          <w:between w:val="nil"/>
        </w:pBdr>
        <w:ind w:firstLine="720"/>
        <w:rPr>
          <w:rFonts w:ascii="Times New Roman" w:eastAsia="Times New Roman" w:hAnsi="Times New Roman" w:cs="Times New Roman"/>
          <w:color w:val="000000"/>
        </w:rPr>
      </w:pPr>
      <w:r>
        <w:rPr>
          <w:color w:val="000000"/>
        </w:rPr>
        <w:t xml:space="preserve">Little penguins and other seabirds were identified in juvenile, sub-adult, and adult male long-nosed fur seal </w:t>
      </w:r>
      <w:r>
        <w:t>diets</w:t>
      </w:r>
      <w:r>
        <w:rPr>
          <w:color w:val="000000"/>
        </w:rPr>
        <w:t xml:space="preserve">, at two locations in southern Australia and at low </w:t>
      </w:r>
      <w:r>
        <w:rPr>
          <w:color w:val="000000"/>
        </w:rPr>
        <w:lastRenderedPageBreak/>
        <w:t>occurrence frequencies (Page et al. 2005; Hardy et al. 2017; Goldsworthy et al. 2019). Across several sites in Bass Strait and Eastern Victoria, long-nosed fur seals were more likely to predate little penguins originating from sites in closest proximity to them (Reinhold et al., 2022). However, beyond the presence of di</w:t>
      </w:r>
      <w:r>
        <w:t>agnostic remains in scat samples, we fundamentally lacked any further quantitative information on this predator-prey interaction</w:t>
      </w:r>
      <w:r>
        <w:rPr>
          <w:color w:val="000000"/>
        </w:rPr>
        <w:t xml:space="preserve">, particularly for </w:t>
      </w:r>
      <w:r>
        <w:rPr>
          <w:rFonts w:ascii="Times New Roman" w:eastAsia="Times New Roman" w:hAnsi="Times New Roman" w:cs="Times New Roman"/>
          <w:color w:val="000000"/>
        </w:rPr>
        <w:t>‘unquantifiable remains’, such as feathers</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and when prey </w:t>
      </w:r>
      <w:proofErr w:type="gramStart"/>
      <w:r>
        <w:rPr>
          <w:rFonts w:ascii="Times New Roman" w:eastAsia="Times New Roman" w:hAnsi="Times New Roman" w:cs="Times New Roman"/>
          <w:color w:val="000000"/>
        </w:rPr>
        <w:t>are</w:t>
      </w:r>
      <w:proofErr w:type="gramEnd"/>
      <w:r>
        <w:rPr>
          <w:rFonts w:ascii="Times New Roman" w:eastAsia="Times New Roman" w:hAnsi="Times New Roman" w:cs="Times New Roman"/>
          <w:color w:val="000000"/>
        </w:rPr>
        <w:t xml:space="preserve"> not consumed whole. Page et al. (2005) proposed a single scat containing feathers was equivalent to a single bird consumed; however, mass-balanced trophodynamic modelling in the Great Australian Bight marine ecosystem suggested that this likely overestimated predation and that mul</w:t>
      </w:r>
      <w:r>
        <w:rPr>
          <w:rFonts w:ascii="Times New Roman" w:eastAsia="Times New Roman" w:hAnsi="Times New Roman" w:cs="Times New Roman"/>
        </w:rPr>
        <w:t xml:space="preserve">tiple scats containing feathers could also represent a single bird consumed </w:t>
      </w:r>
      <w:r>
        <w:rPr>
          <w:rFonts w:ascii="Times New Roman" w:eastAsia="Times New Roman" w:hAnsi="Times New Roman" w:cs="Times New Roman"/>
          <w:color w:val="000000"/>
        </w:rPr>
        <w:t xml:space="preserve">(Goldsworthy et al. 2013). </w:t>
      </w:r>
      <w:r>
        <w:rPr>
          <w:rFonts w:ascii="Times New Roman" w:eastAsia="Times New Roman" w:hAnsi="Times New Roman" w:cs="Times New Roman"/>
        </w:rPr>
        <w:t xml:space="preserve">This issue affects all predation systems where prey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not consumed whole, or where diagnostic hard parts do not survive digestion, and where they are lacking in the first place for soft-bodied animals; yet traditional morphological analyses of stomach or gut contents remains the standard in predator diet analyses. </w:t>
      </w:r>
    </w:p>
    <w:p w14:paraId="6D2E3336" w14:textId="77777777" w:rsidR="0056645C" w:rsidRDefault="00000000">
      <w:pPr>
        <w:pBdr>
          <w:top w:val="nil"/>
          <w:left w:val="nil"/>
          <w:bottom w:val="nil"/>
          <w:right w:val="nil"/>
          <w:between w:val="nil"/>
        </w:pBdr>
        <w:ind w:firstLine="720"/>
        <w:rPr>
          <w:color w:val="000000"/>
        </w:rPr>
      </w:pPr>
      <w:r>
        <w:rPr>
          <w:color w:val="000000"/>
        </w:rPr>
        <w:t xml:space="preserve">To assess predation </w:t>
      </w:r>
      <w:r>
        <w:t>incidence</w:t>
      </w:r>
      <w:r>
        <w:rPr>
          <w:color w:val="000000"/>
        </w:rPr>
        <w:t xml:space="preserve"> on little </w:t>
      </w:r>
      <w:r>
        <w:t>penguins</w:t>
      </w:r>
      <w:r>
        <w:rPr>
          <w:color w:val="000000"/>
        </w:rPr>
        <w:t xml:space="preserve"> and seabirds across </w:t>
      </w:r>
      <w:proofErr w:type="spellStart"/>
      <w:r>
        <w:rPr>
          <w:color w:val="000000"/>
        </w:rPr>
        <w:t>southeastern</w:t>
      </w:r>
      <w:proofErr w:type="spellEnd"/>
      <w:r>
        <w:rPr>
          <w:color w:val="000000"/>
        </w:rPr>
        <w:t xml:space="preserve"> Australia, we apply two complementary surveillance techniques simultaneously, morphometric (prey hard-part) and avian</w:t>
      </w:r>
      <w:r>
        <w:t xml:space="preserve">-specific </w:t>
      </w:r>
      <w:r>
        <w:rPr>
          <w:color w:val="000000"/>
        </w:rPr>
        <w:t xml:space="preserve">DNA metabarcoding (genetic) assays, to long-nosed fur seal scats. </w:t>
      </w:r>
      <w:r>
        <w:rPr>
          <w:color w:val="000000"/>
          <w:highlight w:val="white"/>
        </w:rPr>
        <w:t xml:space="preserve">We consider these techniques complementary rather than </w:t>
      </w:r>
      <w:r>
        <w:rPr>
          <w:highlight w:val="white"/>
        </w:rPr>
        <w:t xml:space="preserve">overlapping, </w:t>
      </w:r>
      <w:r>
        <w:rPr>
          <w:color w:val="000000"/>
          <w:highlight w:val="white"/>
        </w:rPr>
        <w:t xml:space="preserve">in that they are designed to </w:t>
      </w:r>
      <w:r>
        <w:rPr>
          <w:highlight w:val="white"/>
        </w:rPr>
        <w:t>detect evidence of predation from different sources of tissues when applied simultaneously to bulk sample processing</w:t>
      </w:r>
      <w:r>
        <w:t xml:space="preserve">, namely soft vs. hard remains of prey which are known to be differentially affected by digestion </w:t>
      </w:r>
      <w:r>
        <w:rPr>
          <w:color w:val="000000"/>
        </w:rPr>
        <w:t xml:space="preserve">(Casper et al., 2007; </w:t>
      </w:r>
      <w:proofErr w:type="spellStart"/>
      <w:r>
        <w:rPr>
          <w:color w:val="000000"/>
        </w:rPr>
        <w:t>Tollit</w:t>
      </w:r>
      <w:proofErr w:type="spellEnd"/>
      <w:r>
        <w:rPr>
          <w:color w:val="000000"/>
        </w:rPr>
        <w:t xml:space="preserve"> et al., 2009; </w:t>
      </w:r>
      <w:proofErr w:type="spellStart"/>
      <w:r>
        <w:rPr>
          <w:color w:val="000000"/>
        </w:rPr>
        <w:t>Jeanniard</w:t>
      </w:r>
      <w:proofErr w:type="spellEnd"/>
      <w:r>
        <w:rPr>
          <w:color w:val="000000"/>
        </w:rPr>
        <w:t>-du-Dot et al., 2017). Of note,</w:t>
      </w:r>
      <w:r>
        <w:t xml:space="preserve"> it is important to understand that</w:t>
      </w:r>
      <w:r>
        <w:rPr>
          <w:color w:val="000000"/>
        </w:rPr>
        <w:t xml:space="preserve"> when hard parts are </w:t>
      </w:r>
      <w:r>
        <w:t xml:space="preserve">present in samples there are known </w:t>
      </w:r>
      <w:r>
        <w:rPr>
          <w:color w:val="000000"/>
        </w:rPr>
        <w:t xml:space="preserve">differences in the quantities of DNA that </w:t>
      </w:r>
      <w:r>
        <w:rPr>
          <w:color w:val="000000"/>
        </w:rPr>
        <w:lastRenderedPageBreak/>
        <w:t xml:space="preserve">can be obtained from </w:t>
      </w:r>
      <w:r>
        <w:t>chitinous</w:t>
      </w:r>
      <w:r>
        <w:rPr>
          <w:color w:val="000000"/>
        </w:rPr>
        <w:t xml:space="preserve"> compared to soft tissues (McDonald &amp; Griffith, 2011)</w:t>
      </w:r>
      <w:r>
        <w:rPr>
          <w:color w:val="000000"/>
          <w:highlight w:val="white"/>
        </w:rPr>
        <w:t>.</w:t>
      </w:r>
      <w:r>
        <w:rPr>
          <w:color w:val="000000"/>
        </w:rPr>
        <w:t xml:space="preserve"> </w:t>
      </w:r>
      <w:r>
        <w:t>Therefore</w:t>
      </w:r>
      <w:r>
        <w:rPr>
          <w:color w:val="000000"/>
        </w:rPr>
        <w:t>, (</w:t>
      </w:r>
      <w:proofErr w:type="spellStart"/>
      <w:r>
        <w:rPr>
          <w:color w:val="000000"/>
        </w:rPr>
        <w:t>i</w:t>
      </w:r>
      <w:proofErr w:type="spellEnd"/>
      <w:r>
        <w:rPr>
          <w:color w:val="000000"/>
        </w:rPr>
        <w:t>) we compare overall seabird and little penguin detection rates across groups of samples,</w:t>
      </w:r>
      <w:r>
        <w:t xml:space="preserve"> using hard-part and genetic assays</w:t>
      </w:r>
      <w:r>
        <w:rPr>
          <w:color w:val="000000"/>
        </w:rPr>
        <w:t xml:space="preserve">; (ii) we investigate the diversity and relative importance of seabirds consumed by long-nosed fur seals apparent from both assays; and (iii) with the </w:t>
      </w:r>
      <w:r>
        <w:t xml:space="preserve">output of the genetic assay, </w:t>
      </w:r>
      <w:r>
        <w:rPr>
          <w:color w:val="000000"/>
        </w:rPr>
        <w:t xml:space="preserve">we explore a minimum estimate of penguin abundance consumed by </w:t>
      </w:r>
      <w:r>
        <w:t>analysing</w:t>
      </w:r>
      <w:r>
        <w:rPr>
          <w:color w:val="000000"/>
        </w:rPr>
        <w:t xml:space="preserve"> mitochondrial haplotype diversity among little penguin DNA obtained.</w:t>
      </w:r>
    </w:p>
    <w:p w14:paraId="206F83D9" w14:textId="77777777" w:rsidR="0056645C" w:rsidRDefault="0056645C">
      <w:pPr>
        <w:pBdr>
          <w:top w:val="nil"/>
          <w:left w:val="nil"/>
          <w:bottom w:val="nil"/>
          <w:right w:val="nil"/>
          <w:between w:val="nil"/>
        </w:pBdr>
        <w:rPr>
          <w:color w:val="000000"/>
        </w:rPr>
      </w:pPr>
    </w:p>
    <w:p w14:paraId="7121DE97" w14:textId="77777777" w:rsidR="0056645C" w:rsidRDefault="00000000">
      <w:pPr>
        <w:pStyle w:val="Heading2"/>
      </w:pPr>
      <w:bookmarkStart w:id="4" w:name="_heading=h.3znysh7" w:colFirst="0" w:colLast="0"/>
      <w:bookmarkEnd w:id="4"/>
      <w:r>
        <w:t>Methods</w:t>
      </w:r>
    </w:p>
    <w:p w14:paraId="3B6540FD" w14:textId="77777777" w:rsidR="0056645C" w:rsidRDefault="0056645C">
      <w:pPr>
        <w:rPr>
          <w:color w:val="000000"/>
        </w:rPr>
      </w:pPr>
    </w:p>
    <w:p w14:paraId="367B0699" w14:textId="77777777" w:rsidR="0056645C" w:rsidRDefault="00000000">
      <w:pPr>
        <w:pStyle w:val="Heading3"/>
      </w:pPr>
      <w:r>
        <w:t>Key terminology &amp; definitions</w:t>
      </w:r>
    </w:p>
    <w:p w14:paraId="28B8E982" w14:textId="4C24816F" w:rsidR="0056645C" w:rsidRDefault="00000000">
      <w:pPr>
        <w:pBdr>
          <w:top w:val="nil"/>
          <w:left w:val="nil"/>
          <w:bottom w:val="nil"/>
          <w:right w:val="nil"/>
          <w:between w:val="nil"/>
        </w:pBdr>
        <w:ind w:firstLine="720"/>
        <w:rPr>
          <w:color w:val="000000"/>
        </w:rPr>
      </w:pPr>
      <w:r>
        <w:rPr>
          <w:color w:val="000000"/>
        </w:rPr>
        <w:t xml:space="preserve">The </w:t>
      </w:r>
      <w:r w:rsidR="00C6721D">
        <w:rPr>
          <w:color w:val="000000"/>
        </w:rPr>
        <w:t>goal</w:t>
      </w:r>
      <w:r>
        <w:rPr>
          <w:color w:val="000000"/>
        </w:rPr>
        <w:t xml:space="preserve"> of this study is to provide fully leveraged information from diet analyses which practitioners can use to make conservation and management decisions. To this end, it is important to clarify several terms and metrics reported in this study, for ease of understanding of the methods and results and their recommendations. </w:t>
      </w:r>
    </w:p>
    <w:p w14:paraId="58E2F678" w14:textId="77777777" w:rsidR="0056645C" w:rsidRDefault="00000000">
      <w:pPr>
        <w:pBdr>
          <w:top w:val="nil"/>
          <w:left w:val="nil"/>
          <w:bottom w:val="nil"/>
          <w:right w:val="nil"/>
          <w:between w:val="nil"/>
        </w:pBdr>
        <w:ind w:firstLine="720"/>
        <w:rPr>
          <w:rFonts w:ascii="Times New Roman" w:eastAsia="Times New Roman" w:hAnsi="Times New Roman" w:cs="Times New Roman"/>
        </w:rPr>
      </w:pPr>
      <w:r>
        <w:rPr>
          <w:rFonts w:ascii="Times New Roman" w:eastAsia="Times New Roman" w:hAnsi="Times New Roman" w:cs="Times New Roman"/>
        </w:rPr>
        <w:t xml:space="preserve">Regarding assays used, we refer to prey “hard parts” when describing their morphological remains, and to “hard-part” or “morphological” analyses when describing the assay technique that examines their morphological remains (see </w:t>
      </w:r>
      <w:proofErr w:type="spellStart"/>
      <w:r>
        <w:rPr>
          <w:rFonts w:ascii="Times New Roman" w:eastAsia="Times New Roman" w:hAnsi="Times New Roman" w:cs="Times New Roman"/>
        </w:rPr>
        <w:t>Jeanniard</w:t>
      </w:r>
      <w:proofErr w:type="spellEnd"/>
      <w:r>
        <w:rPr>
          <w:rFonts w:ascii="Times New Roman" w:eastAsia="Times New Roman" w:hAnsi="Times New Roman" w:cs="Times New Roman"/>
        </w:rPr>
        <w:t xml:space="preserve">-du-Dot et al., 2017). We refer to “DNA-based” or “genetic” analyses when describing the assay technique that examines prey DNA extracted and sequenced from samples. </w:t>
      </w:r>
    </w:p>
    <w:p w14:paraId="1616360F" w14:textId="77777777" w:rsidR="0056645C" w:rsidRDefault="00000000">
      <w:pPr>
        <w:pBdr>
          <w:top w:val="nil"/>
          <w:left w:val="nil"/>
          <w:bottom w:val="nil"/>
          <w:right w:val="nil"/>
          <w:between w:val="nil"/>
        </w:pBdr>
        <w:ind w:firstLine="720"/>
        <w:rPr>
          <w:color w:val="000000"/>
        </w:rPr>
      </w:pPr>
      <w:r>
        <w:rPr>
          <w:color w:val="000000"/>
        </w:rPr>
        <w:t xml:space="preserve">While incidence, frequency and occurrence are synonyms in the English language, we use “predation incidence” when discussing the impacts of our findings, because seabird predation by long-nosed fur seals to date has been incidental and </w:t>
      </w:r>
      <w:r>
        <w:rPr>
          <w:color w:val="000000"/>
        </w:rPr>
        <w:lastRenderedPageBreak/>
        <w:t xml:space="preserve">infrequent (Page et al. 2005; Hardy et al. 2017; Goldsworthy et al. 2019). We use the frequency at which seabirds and little penguins were detected from two assay techniques to calculate the “frequency of occurrence” of these taxa across the range of samples to inform our reported range of predation incidence. There is concern that to refer to predation “frequency” implies that it is “frequent”, and we emphasise that this distinction requires additional monitoring of the prevalence of the patterns identified in this study. </w:t>
      </w:r>
    </w:p>
    <w:p w14:paraId="6D249678" w14:textId="77777777" w:rsidR="0056645C" w:rsidRDefault="00000000">
      <w:pPr>
        <w:pBdr>
          <w:top w:val="nil"/>
          <w:left w:val="nil"/>
          <w:bottom w:val="nil"/>
          <w:right w:val="nil"/>
          <w:between w:val="nil"/>
        </w:pBdr>
        <w:ind w:firstLine="720"/>
        <w:rPr>
          <w:color w:val="000000"/>
        </w:rPr>
      </w:pPr>
      <w:r>
        <w:rPr>
          <w:color w:val="000000"/>
        </w:rPr>
        <w:t xml:space="preserve">As commonly practised in diet studies, we report the “detection” of seabirds and little penguin remains when comparing the results of the genetic and morphological assays, and “occurrence” in comparison to other covariates (i.e., location) and studies. We note that diet studies commonly calculate frequency of occurrence based on the number of samples in which prey taxa were detected, and all studies understand that this is simply a representation of the true frequency of occurrence or incidence of predation. Finally, in addition to occurrence information, we report the relative and total abundances of prey sequences (Supplementary Information). This is </w:t>
      </w:r>
      <w:r>
        <w:t>because experiments performed on seals have shown useful relationships between the biomass of prey consumed and the relative sequence abundance, as well as the level of importance of prey species (</w:t>
      </w:r>
      <w:proofErr w:type="spellStart"/>
      <w:r>
        <w:t>Deagle</w:t>
      </w:r>
      <w:proofErr w:type="spellEnd"/>
      <w:r>
        <w:t xml:space="preserve"> et al., 2005, 2019; Thomas et al., 2014, 2016), and highlight the potential for this information to be useful in the future, as further experiments enable the development of correction factors.</w:t>
      </w:r>
    </w:p>
    <w:p w14:paraId="2FAD5C33" w14:textId="77777777" w:rsidR="0056645C" w:rsidRDefault="0056645C">
      <w:pPr>
        <w:pBdr>
          <w:top w:val="nil"/>
          <w:left w:val="nil"/>
          <w:bottom w:val="nil"/>
          <w:right w:val="nil"/>
          <w:between w:val="nil"/>
        </w:pBdr>
        <w:rPr>
          <w:color w:val="000000"/>
        </w:rPr>
      </w:pPr>
    </w:p>
    <w:p w14:paraId="28B6EBDE" w14:textId="77777777" w:rsidR="0056645C" w:rsidRDefault="00000000">
      <w:pPr>
        <w:pStyle w:val="Heading3"/>
      </w:pPr>
      <w:r>
        <w:t xml:space="preserve">Sample </w:t>
      </w:r>
      <w:proofErr w:type="gramStart"/>
      <w:r>
        <w:t>collection</w:t>
      </w:r>
      <w:proofErr w:type="gramEnd"/>
    </w:p>
    <w:p w14:paraId="0C83673D" w14:textId="77777777" w:rsidR="0056645C" w:rsidRDefault="0056645C">
      <w:pPr>
        <w:pBdr>
          <w:top w:val="nil"/>
          <w:left w:val="nil"/>
          <w:bottom w:val="nil"/>
          <w:right w:val="nil"/>
          <w:between w:val="nil"/>
        </w:pBdr>
        <w:rPr>
          <w:color w:val="000000"/>
        </w:rPr>
      </w:pPr>
    </w:p>
    <w:p w14:paraId="281C3C7E" w14:textId="77777777" w:rsidR="0056645C" w:rsidRDefault="00000000">
      <w:pPr>
        <w:pBdr>
          <w:top w:val="nil"/>
          <w:left w:val="nil"/>
          <w:bottom w:val="nil"/>
          <w:right w:val="nil"/>
          <w:between w:val="nil"/>
        </w:pBdr>
        <w:rPr>
          <w:rFonts w:ascii="Times New Roman" w:eastAsia="Times New Roman" w:hAnsi="Times New Roman" w:cs="Times New Roman"/>
          <w:color w:val="000000"/>
        </w:rPr>
      </w:pPr>
      <w:r>
        <w:rPr>
          <w:color w:val="000000"/>
        </w:rPr>
        <w:lastRenderedPageBreak/>
        <w:t xml:space="preserve">Individual predator scat samples (n = 99) were collected across multiple time points from four long-nosed fur seal breeding colonies in Victorian Bass Strait and New South Wales (NSW), </w:t>
      </w:r>
      <w:proofErr w:type="spellStart"/>
      <w:r>
        <w:rPr>
          <w:color w:val="000000"/>
        </w:rPr>
        <w:t>southeastern</w:t>
      </w:r>
      <w:proofErr w:type="spellEnd"/>
      <w:r>
        <w:rPr>
          <w:color w:val="000000"/>
        </w:rPr>
        <w:t xml:space="preserve"> Australia (Fig. 1 &amp; 2). Pup abundances are illustrated as a conventional proxy for relative seal population abundance (Fig. 1; Appendix S1.1). </w:t>
      </w:r>
      <w:r>
        <w:rPr>
          <w:rFonts w:ascii="Times New Roman" w:eastAsia="Times New Roman" w:hAnsi="Times New Roman" w:cs="Times New Roman"/>
          <w:color w:val="000000"/>
        </w:rPr>
        <w:t>Most samples were collected from the two larger colonies, Barunguba and Cape Bridgewater, in the Austral spring (September) 2016 and summer (January) 2017, with additional samples included from spring 2015 and summer 2016 at Cape Bridgewater. Samples from Gabo Island were collected from summer 2017. One sample was opportunistically collected from a</w:t>
      </w:r>
      <w:r>
        <w:rPr>
          <w:rFonts w:ascii="Times New Roman" w:eastAsia="Times New Roman" w:hAnsi="Times New Roman" w:cs="Times New Roman"/>
        </w:rPr>
        <w:t xml:space="preserve"> lactating</w:t>
      </w:r>
      <w:r>
        <w:rPr>
          <w:rFonts w:ascii="Times New Roman" w:eastAsia="Times New Roman" w:hAnsi="Times New Roman" w:cs="Times New Roman"/>
          <w:color w:val="000000"/>
        </w:rPr>
        <w:t xml:space="preserve"> female at Deen Maar Island and included in assays. Sample sizes resulted from balancing adequate replication per site with availability of fresh samples.</w:t>
      </w:r>
    </w:p>
    <w:p w14:paraId="5E49837D" w14:textId="77777777" w:rsidR="0056645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Times New Roman" w:eastAsia="Times New Roman" w:hAnsi="Times New Roman" w:cs="Times New Roman"/>
          <w:color w:val="000000"/>
        </w:rPr>
        <w:t>Whole and moist</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scats were sampled to minimise bias from differential DNA degradation or partial loss of material (similar to </w:t>
      </w:r>
      <w:proofErr w:type="spellStart"/>
      <w:r>
        <w:rPr>
          <w:rFonts w:ascii="Times New Roman" w:eastAsia="Times New Roman" w:hAnsi="Times New Roman" w:cs="Times New Roman"/>
          <w:color w:val="000000"/>
        </w:rPr>
        <w:t>Deagle</w:t>
      </w:r>
      <w:proofErr w:type="spellEnd"/>
      <w:r>
        <w:rPr>
          <w:rFonts w:ascii="Times New Roman" w:eastAsia="Times New Roman" w:hAnsi="Times New Roman" w:cs="Times New Roman"/>
          <w:color w:val="000000"/>
        </w:rPr>
        <w:t xml:space="preserve"> et al., 2009). Whole scats were thoroughly mixed with individual disposable spatulas at point of collection and a 2 mL subsample was taken from each field-</w:t>
      </w:r>
      <w:r>
        <w:rPr>
          <w:rFonts w:ascii="Times New Roman" w:eastAsia="Times New Roman" w:hAnsi="Times New Roman" w:cs="Times New Roman"/>
        </w:rPr>
        <w:t>homogenised</w:t>
      </w:r>
      <w:r>
        <w:rPr>
          <w:rFonts w:ascii="Times New Roman" w:eastAsia="Times New Roman" w:hAnsi="Times New Roman" w:cs="Times New Roman"/>
          <w:color w:val="000000"/>
        </w:rPr>
        <w:t xml:space="preserve"> scat for </w:t>
      </w:r>
      <w:r>
        <w:rPr>
          <w:rFonts w:ascii="Times New Roman" w:eastAsia="Times New Roman" w:hAnsi="Times New Roman" w:cs="Times New Roman"/>
        </w:rPr>
        <w:t>genetic</w:t>
      </w:r>
      <w:r>
        <w:rPr>
          <w:rFonts w:ascii="Times New Roman" w:eastAsia="Times New Roman" w:hAnsi="Times New Roman" w:cs="Times New Roman"/>
          <w:color w:val="000000"/>
        </w:rPr>
        <w:t xml:space="preserve"> analyses of prey </w:t>
      </w:r>
      <w:r>
        <w:rPr>
          <w:rFonts w:ascii="Times New Roman" w:eastAsia="Times New Roman" w:hAnsi="Times New Roman" w:cs="Times New Roman"/>
        </w:rPr>
        <w:t>tissues</w:t>
      </w:r>
      <w:r>
        <w:rPr>
          <w:rFonts w:ascii="Times New Roman" w:eastAsia="Times New Roman" w:hAnsi="Times New Roman" w:cs="Times New Roman"/>
          <w:color w:val="000000"/>
        </w:rPr>
        <w:t xml:space="preserve"> (Hardy et al. 2017). The remaining whole scats were collected for analyses of morphological prey remains, using individual, zip-lock bags. Samples were stored within hours of collection between -10˚ and -20˚C in portable freezers (WAECO) for up to 7 d in the field and transferred to -20˚C freezer facilities. </w:t>
      </w:r>
    </w:p>
    <w:p w14:paraId="45464AD2" w14:textId="77777777" w:rsidR="0056645C" w:rsidRDefault="0056645C">
      <w:pPr>
        <w:pBdr>
          <w:top w:val="nil"/>
          <w:left w:val="nil"/>
          <w:bottom w:val="nil"/>
          <w:right w:val="nil"/>
          <w:between w:val="nil"/>
        </w:pBdr>
        <w:rPr>
          <w:rFonts w:ascii="Times New Roman" w:eastAsia="Times New Roman" w:hAnsi="Times New Roman" w:cs="Times New Roman"/>
          <w:color w:val="000000"/>
        </w:rPr>
      </w:pPr>
    </w:p>
    <w:p w14:paraId="34B13028" w14:textId="77777777" w:rsidR="0056645C" w:rsidRDefault="00000000">
      <w:pPr>
        <w:pStyle w:val="Heading3"/>
        <w:rPr>
          <w:rFonts w:ascii="Times New Roman" w:eastAsia="Times New Roman" w:hAnsi="Times New Roman" w:cs="Times New Roman"/>
        </w:rPr>
      </w:pPr>
      <w:bookmarkStart w:id="5" w:name="_heading=h.2et92p0" w:colFirst="0" w:colLast="0"/>
      <w:bookmarkEnd w:id="5"/>
      <w:r>
        <w:t xml:space="preserve">Identification of seabird morphological and genetic </w:t>
      </w:r>
      <w:proofErr w:type="gramStart"/>
      <w:r>
        <w:t>remains</w:t>
      </w:r>
      <w:proofErr w:type="gramEnd"/>
    </w:p>
    <w:p w14:paraId="0C914E85" w14:textId="77777777" w:rsidR="0056645C" w:rsidRDefault="0056645C">
      <w:pPr>
        <w:pBdr>
          <w:top w:val="nil"/>
          <w:left w:val="nil"/>
          <w:bottom w:val="nil"/>
          <w:right w:val="nil"/>
          <w:between w:val="nil"/>
        </w:pBdr>
        <w:rPr>
          <w:rFonts w:ascii="Times New Roman" w:eastAsia="Times New Roman" w:hAnsi="Times New Roman" w:cs="Times New Roman"/>
          <w:color w:val="000000"/>
        </w:rPr>
      </w:pPr>
    </w:p>
    <w:p w14:paraId="3D7DEB94" w14:textId="77777777" w:rsidR="0056645C" w:rsidRDefault="00000000">
      <w:pPr>
        <w:pBdr>
          <w:top w:val="nil"/>
          <w:left w:val="nil"/>
          <w:bottom w:val="nil"/>
          <w:right w:val="nil"/>
          <w:between w:val="nil"/>
        </w:pBdr>
        <w:rPr>
          <w:rFonts w:ascii="Times New Roman" w:eastAsia="Times New Roman" w:hAnsi="Times New Roman" w:cs="Times New Roman"/>
          <w:color w:val="000000"/>
        </w:rPr>
      </w:pPr>
      <w:bookmarkStart w:id="6" w:name="_heading=h.tyjcwt" w:colFirst="0" w:colLast="0"/>
      <w:bookmarkEnd w:id="6"/>
      <w:r>
        <w:rPr>
          <w:rFonts w:ascii="Times New Roman" w:eastAsia="Times New Roman" w:hAnsi="Times New Roman" w:cs="Times New Roman"/>
        </w:rPr>
        <w:t>In total, 99 faecal DNA sample extracts were processed using morphological and genetic assays. For the morphological assay, a</w:t>
      </w:r>
      <w:r>
        <w:rPr>
          <w:rFonts w:ascii="Times New Roman" w:eastAsia="Times New Roman" w:hAnsi="Times New Roman" w:cs="Times New Roman"/>
          <w:color w:val="000000"/>
        </w:rPr>
        <w:t>ll prey items recovered from scat samples were identified from hard parts using t</w:t>
      </w:r>
      <w:r>
        <w:rPr>
          <w:rFonts w:ascii="Times New Roman" w:eastAsia="Times New Roman" w:hAnsi="Times New Roman" w:cs="Times New Roman"/>
        </w:rPr>
        <w:t xml:space="preserve">he </w:t>
      </w:r>
      <w:r>
        <w:rPr>
          <w:rFonts w:ascii="Times New Roman" w:eastAsia="Times New Roman" w:hAnsi="Times New Roman" w:cs="Times New Roman"/>
          <w:color w:val="000000"/>
        </w:rPr>
        <w:t xml:space="preserve">methods described by </w:t>
      </w:r>
      <w:r>
        <w:rPr>
          <w:color w:val="000000"/>
        </w:rPr>
        <w:t xml:space="preserve">Page et al. </w:t>
      </w:r>
      <w:r>
        <w:rPr>
          <w:color w:val="000000"/>
        </w:rPr>
        <w:lastRenderedPageBreak/>
        <w:t>(2005)</w:t>
      </w:r>
      <w:r>
        <w:rPr>
          <w:rFonts w:ascii="Times New Roman" w:eastAsia="Times New Roman" w:hAnsi="Times New Roman" w:cs="Times New Roman"/>
          <w:color w:val="000000"/>
        </w:rPr>
        <w:t>. Birds were identified using feathers and other remains such as feet, flippers, and heads (Fig. 2, Appendix S1.2).</w:t>
      </w:r>
    </w:p>
    <w:sdt>
      <w:sdtPr>
        <w:tag w:val="goog_rdk_0"/>
        <w:id w:val="-561335923"/>
      </w:sdtPr>
      <w:sdtContent>
        <w:p w14:paraId="22C36D80" w14:textId="508D4CA0" w:rsidR="0056645C" w:rsidRPr="00C6721D" w:rsidRDefault="00000000">
          <w:pPr>
            <w:ind w:firstLine="720"/>
          </w:pPr>
          <w:r>
            <w:t xml:space="preserve">For the genetic assay, prey DNA extractions used 250 mg of faecal subsamples and </w:t>
          </w:r>
          <w:proofErr w:type="spellStart"/>
          <w:r>
            <w:t>MoBio</w:t>
          </w:r>
          <w:proofErr w:type="spellEnd"/>
          <w:r>
            <w:t xml:space="preserve"> </w:t>
          </w:r>
          <w:proofErr w:type="spellStart"/>
          <w:r>
            <w:t>PowerSoil</w:t>
          </w:r>
          <w:proofErr w:type="spellEnd"/>
          <w:r>
            <w:t xml:space="preserve">® DNA Isolation Kits (now QIAGEN: </w:t>
          </w:r>
          <w:hyperlink r:id="rId7">
            <w:r>
              <w:t>www.qiagen.com</w:t>
            </w:r>
          </w:hyperlink>
          <w:r>
            <w:t xml:space="preserve">)  effective for DNA extraction from highly inhibited and mixed samples of faecal origin (similar to Carroll et al. 2019), with modifications to the manufacturer’s instructions made to </w:t>
          </w:r>
          <w:r>
            <w:rPr>
              <w:rFonts w:ascii="Times New Roman" w:eastAsia="Times New Roman" w:hAnsi="Times New Roman" w:cs="Times New Roman"/>
            </w:rPr>
            <w:t xml:space="preserve">optimise DNA extraction. These included an overnight digestion phase in cell lysis buffer (C2 solution) at 4˚C, and the incubation step in inhibitor removal solution was extended from 5 to 60 minutes at 4˚C. No host inhibitor step was required because the assays used do not detect </w:t>
          </w:r>
          <w:r w:rsidR="00C6721D">
            <w:rPr>
              <w:rFonts w:ascii="Times New Roman" w:eastAsia="Times New Roman" w:hAnsi="Times New Roman" w:cs="Times New Roman"/>
            </w:rPr>
            <w:t>mammals.</w:t>
          </w:r>
          <w:r>
            <w:t xml:space="preserve"> Target DNA was then eluted in 100µL of 10 mM Tris buffer, </w:t>
          </w:r>
          <w:proofErr w:type="spellStart"/>
          <w:r>
            <w:t>MoBio</w:t>
          </w:r>
          <w:proofErr w:type="spellEnd"/>
          <w:r>
            <w:t xml:space="preserve"> </w:t>
          </w:r>
          <w:proofErr w:type="spellStart"/>
          <w:r>
            <w:t>PowerSoil</w:t>
          </w:r>
          <w:proofErr w:type="spellEnd"/>
          <w:r>
            <w:t>® C6 solution, (</w:t>
          </w:r>
          <w:hyperlink r:id="rId8">
            <w:r>
              <w:t>www.qiagen.com</w:t>
            </w:r>
          </w:hyperlink>
          <w:r>
            <w:t xml:space="preserve">) and stored at -20˚C. DNA extract concentrations were measured and verified using a </w:t>
          </w:r>
          <w:proofErr w:type="spellStart"/>
          <w:r>
            <w:t>NanoDrop</w:t>
          </w:r>
          <w:proofErr w:type="spellEnd"/>
          <w:r>
            <w:t>™ Spectrophotometer (</w:t>
          </w:r>
          <w:hyperlink r:id="rId9">
            <w:r>
              <w:rPr>
                <w:color w:val="1155CC"/>
                <w:u w:val="single"/>
              </w:rPr>
              <w:t>www.thermofisher.com/</w:t>
            </w:r>
          </w:hyperlink>
          <w:r>
            <w:t xml:space="preserve">). For use in positive controls and to </w:t>
          </w:r>
          <w:r>
            <w:rPr>
              <w:rFonts w:ascii="Times New Roman" w:eastAsia="Times New Roman" w:hAnsi="Times New Roman" w:cs="Times New Roman"/>
            </w:rPr>
            <w:t>test primer specificity,</w:t>
          </w:r>
          <w:r>
            <w:t xml:space="preserve"> nuclear DNA was extracted from the centre of the muscle tissue matrix (25 mg) of a domestic chicken (</w:t>
          </w:r>
          <w:r>
            <w:rPr>
              <w:i/>
            </w:rPr>
            <w:t xml:space="preserve">Gallus </w:t>
          </w:r>
          <w:proofErr w:type="spellStart"/>
          <w:r>
            <w:rPr>
              <w:i/>
            </w:rPr>
            <w:t>gallus</w:t>
          </w:r>
          <w:proofErr w:type="spellEnd"/>
          <w:r>
            <w:rPr>
              <w:i/>
            </w:rPr>
            <w:t xml:space="preserve"> </w:t>
          </w:r>
          <w:proofErr w:type="spellStart"/>
          <w:r>
            <w:rPr>
              <w:i/>
            </w:rPr>
            <w:t>domesticus</w:t>
          </w:r>
          <w:proofErr w:type="spellEnd"/>
          <w:r>
            <w:t xml:space="preserve">) and a little penguin </w:t>
          </w:r>
          <w:r>
            <w:rPr>
              <w:rFonts w:ascii="Times New Roman" w:eastAsia="Times New Roman" w:hAnsi="Times New Roman" w:cs="Times New Roman"/>
            </w:rPr>
            <w:t xml:space="preserve">carcass obtained by Phillip Island Nature Parks, </w:t>
          </w:r>
          <w:r>
            <w:t xml:space="preserve">using </w:t>
          </w:r>
          <w:proofErr w:type="spellStart"/>
          <w:r>
            <w:t>Bioline</w:t>
          </w:r>
          <w:proofErr w:type="spellEnd"/>
          <w:r>
            <w:t xml:space="preserve"> Isolate II Genomic DNA Kits (</w:t>
          </w:r>
          <w:hyperlink r:id="rId10">
            <w:r>
              <w:rPr>
                <w:color w:val="1155CC"/>
                <w:u w:val="single"/>
              </w:rPr>
              <w:t>www.bioline.com/us/</w:t>
            </w:r>
          </w:hyperlink>
          <w:r>
            <w:t xml:space="preserve">) </w:t>
          </w:r>
          <w:r>
            <w:rPr>
              <w:rFonts w:ascii="Times New Roman" w:eastAsia="Times New Roman" w:hAnsi="Times New Roman" w:cs="Times New Roman"/>
            </w:rPr>
            <w:t>as per manufacturer instructions.</w:t>
          </w:r>
          <w:r>
            <w:t xml:space="preserve"> </w:t>
          </w:r>
          <w:r>
            <w:rPr>
              <w:rFonts w:ascii="Times New Roman" w:eastAsia="Times New Roman" w:hAnsi="Times New Roman" w:cs="Times New Roman"/>
            </w:rPr>
            <w:t>A dedicated controlled eDNA laboratory was used at RMIT University, Bundoora, Victoria, with separate spaces and rooms designated for the physical separation of eDNA extraction, pre-PCR preparations and post-PCR procedures. Positive and negative controls (extraction and PCR) were used to identify potential contamination at each laboratory procedural step from DNA extraction to diagnostic PCR steps.</w:t>
          </w:r>
        </w:p>
      </w:sdtContent>
    </w:sdt>
    <w:p w14:paraId="3E4C8E15" w14:textId="77777777" w:rsidR="0056645C" w:rsidRDefault="00000000">
      <w:pPr>
        <w:ind w:firstLine="720"/>
        <w:rPr>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99 faecal DNA sample extracts</w:t>
      </w:r>
      <w:r>
        <w:rPr>
          <w:rFonts w:ascii="Times New Roman" w:eastAsia="Times New Roman" w:hAnsi="Times New Roman" w:cs="Times New Roman"/>
        </w:rPr>
        <w:t xml:space="preserve"> were screened in duplicate and at two DNA concentrations (neat and 1:10 dilutions)</w:t>
      </w:r>
      <w:r>
        <w:rPr>
          <w:rFonts w:ascii="Times New Roman" w:eastAsia="Times New Roman" w:hAnsi="Times New Roman" w:cs="Times New Roman"/>
          <w:color w:val="000000"/>
        </w:rPr>
        <w:t xml:space="preserve">, </w:t>
      </w:r>
      <w:r>
        <w:rPr>
          <w:rFonts w:ascii="Times New Roman" w:eastAsia="Times New Roman" w:hAnsi="Times New Roman" w:cs="Times New Roman"/>
        </w:rPr>
        <w:t>alongside</w:t>
      </w:r>
      <w:r>
        <w:rPr>
          <w:rFonts w:ascii="Times New Roman" w:eastAsia="Times New Roman" w:hAnsi="Times New Roman" w:cs="Times New Roman"/>
          <w:color w:val="000000"/>
        </w:rPr>
        <w:t xml:space="preserve"> extraction blanks (n = 5), </w:t>
      </w:r>
      <w:r>
        <w:rPr>
          <w:rFonts w:ascii="Times New Roman" w:eastAsia="Times New Roman" w:hAnsi="Times New Roman" w:cs="Times New Roman"/>
          <w:color w:val="000000"/>
        </w:rPr>
        <w:lastRenderedPageBreak/>
        <w:t xml:space="preserve">PCR blanks (n = </w:t>
      </w:r>
      <w:r>
        <w:rPr>
          <w:color w:val="000000"/>
        </w:rPr>
        <w:t>4</w:t>
      </w:r>
      <w:r>
        <w:rPr>
          <w:rFonts w:ascii="Times New Roman" w:eastAsia="Times New Roman" w:hAnsi="Times New Roman" w:cs="Times New Roman"/>
          <w:color w:val="000000"/>
        </w:rPr>
        <w:t>), and positive controls (n = 2) by diagnostic endpoint PCR (</w:t>
      </w:r>
      <w:proofErr w:type="spellStart"/>
      <w:r>
        <w:rPr>
          <w:rFonts w:ascii="Times New Roman" w:eastAsia="Times New Roman" w:hAnsi="Times New Roman" w:cs="Times New Roman"/>
          <w:color w:val="000000"/>
        </w:rPr>
        <w:t>dPCR</w:t>
      </w:r>
      <w:proofErr w:type="spellEnd"/>
      <w:r>
        <w:rPr>
          <w:rFonts w:ascii="Times New Roman" w:eastAsia="Times New Roman" w:hAnsi="Times New Roman" w:cs="Times New Roman"/>
          <w:color w:val="000000"/>
        </w:rPr>
        <w:t>) using the Bird12sa/h assay (forward 5</w:t>
      </w:r>
      <w:r>
        <w:rPr>
          <w:rFonts w:ascii="Times New Roman" w:eastAsia="Times New Roman" w:hAnsi="Times New Roman" w:cs="Times New Roman"/>
        </w:rPr>
        <w:t xml:space="preserve">’ </w:t>
      </w:r>
      <w:r>
        <w:t xml:space="preserve">CTGGGATTAGATACCCCACTAT to 3’, reverse 5’ CCTTGACCTGTCTTGTTAGC to 3’), a conservative primer ‘Bird12sa/h’ targeting a ~230 base pair (bp) fragment of the avian </w:t>
      </w:r>
      <w:r>
        <w:rPr>
          <w:rFonts w:ascii="Times New Roman" w:eastAsia="Times New Roman" w:hAnsi="Times New Roman" w:cs="Times New Roman"/>
        </w:rPr>
        <w:t xml:space="preserve">12S ribosomal RNA (rRNA) gene </w:t>
      </w:r>
      <w:r>
        <w:rPr>
          <w:color w:val="000000"/>
        </w:rPr>
        <w:t xml:space="preserve">(Cooper, 1994) (Table </w:t>
      </w:r>
      <w:r>
        <w:t>1)</w:t>
      </w:r>
      <w:r>
        <w:rPr>
          <w:color w:val="000000"/>
        </w:rPr>
        <w:t>.</w:t>
      </w:r>
      <w:r>
        <w:rPr>
          <w:rFonts w:ascii="Times New Roman" w:eastAsia="Times New Roman" w:hAnsi="Times New Roman" w:cs="Times New Roman"/>
        </w:rPr>
        <w:t xml:space="preserve"> </w:t>
      </w:r>
      <w:r>
        <w:t xml:space="preserve">PCRs were run on Bio Rad C1000 Touch thermal cycler using cycling steps outlined in Table </w:t>
      </w:r>
      <w:proofErr w:type="gramStart"/>
      <w:r>
        <w:t>S2, and</w:t>
      </w:r>
      <w:proofErr w:type="gramEnd"/>
      <w:r>
        <w:t xml:space="preserve"> using the </w:t>
      </w:r>
      <w:proofErr w:type="spellStart"/>
      <w:r>
        <w:t>AmpliTaq</w:t>
      </w:r>
      <w:proofErr w:type="spellEnd"/>
      <w:r>
        <w:t xml:space="preserve"> Gold® 360 Master Mix using reagents and concentrations provided by the manufacturers.</w:t>
      </w:r>
      <w:r>
        <w:rPr>
          <w:color w:val="000000"/>
        </w:rPr>
        <w:t xml:space="preserve"> </w:t>
      </w:r>
      <w:r>
        <w:rPr>
          <w:rFonts w:ascii="Times New Roman" w:eastAsia="Times New Roman" w:hAnsi="Times New Roman" w:cs="Times New Roman"/>
        </w:rPr>
        <w:t xml:space="preserve">All duplicate </w:t>
      </w:r>
      <w:proofErr w:type="spellStart"/>
      <w:r>
        <w:rPr>
          <w:rFonts w:ascii="Times New Roman" w:eastAsia="Times New Roman" w:hAnsi="Times New Roman" w:cs="Times New Roman"/>
        </w:rPr>
        <w:t>dPCR</w:t>
      </w:r>
      <w:proofErr w:type="spellEnd"/>
      <w:r>
        <w:rPr>
          <w:rFonts w:ascii="Times New Roman" w:eastAsia="Times New Roman" w:hAnsi="Times New Roman" w:cs="Times New Roman"/>
        </w:rPr>
        <w:t xml:space="preserve"> </w:t>
      </w:r>
      <w:r>
        <w:t>products were run on 1.5% agarose gels to determine the presence/absence of amplified target bird DNA. We obtained optimal amplification and low inhibition from neat DNA concentrations.</w:t>
      </w:r>
    </w:p>
    <w:p w14:paraId="19F39984" w14:textId="77777777" w:rsidR="0056645C" w:rsidRDefault="00000000">
      <w:pPr>
        <w:ind w:firstLine="720"/>
        <w:rPr>
          <w:rFonts w:ascii="Times New Roman" w:eastAsia="Times New Roman" w:hAnsi="Times New Roman" w:cs="Times New Roman"/>
        </w:rPr>
      </w:pPr>
      <w:r>
        <w:t>Of note, w</w:t>
      </w:r>
      <w:r>
        <w:rPr>
          <w:color w:val="000000"/>
        </w:rPr>
        <w:t xml:space="preserve">e conducted an initial pilot study </w:t>
      </w:r>
      <w:r>
        <w:t>using the Bird12sa/h and a second previously tested assay also for mitochondrial DNA</w:t>
      </w:r>
      <w:r>
        <w:rPr>
          <w:rFonts w:ascii="Times New Roman" w:eastAsia="Times New Roman" w:hAnsi="Times New Roman" w:cs="Times New Roman"/>
        </w:rPr>
        <w:t>, the AWCF1/R6 primer pair targets a longer fragment (~850 bp) of the</w:t>
      </w:r>
      <w:r>
        <w:rPr>
          <w:rFonts w:ascii="Times New Roman" w:eastAsia="Times New Roman" w:hAnsi="Times New Roman" w:cs="Times New Roman"/>
          <w:highlight w:val="white"/>
        </w:rPr>
        <w:t xml:space="preserve"> cytochrome c oxidase 1 gene (COI</w:t>
      </w:r>
      <w:r>
        <w:rPr>
          <w:rFonts w:ascii="Times New Roman" w:eastAsia="Times New Roman" w:hAnsi="Times New Roman" w:cs="Times New Roman"/>
        </w:rPr>
        <w:t xml:space="preserve">) </w:t>
      </w:r>
      <w:hyperlink r:id="rId11">
        <w:r>
          <w:rPr>
            <w:rFonts w:ascii="Times New Roman" w:eastAsia="Times New Roman" w:hAnsi="Times New Roman" w:cs="Times New Roman"/>
          </w:rPr>
          <w:t>(Patel et al., 2010)</w:t>
        </w:r>
      </w:hyperlink>
      <w:r>
        <w:rPr>
          <w:rFonts w:ascii="Times New Roman" w:eastAsia="Times New Roman" w:hAnsi="Times New Roman" w:cs="Times New Roman"/>
        </w:rPr>
        <w:t xml:space="preserve"> (T</w:t>
      </w:r>
      <w:r>
        <w:t xml:space="preserve">able S1 &amp; S2, described in Appendix S1.3). Both primers were tested using both positive controls (little penguin and chicken DNA) and run on a gradient PCR from 52–58˚C (with 1˚C increments) to optimise the annealing temperature. We selected 57˚C for the Bird12sa/h primer </w:t>
      </w:r>
      <w:hyperlink r:id="rId12">
        <w:r>
          <w:rPr>
            <w:rFonts w:ascii="Times New Roman" w:eastAsia="Times New Roman" w:hAnsi="Times New Roman" w:cs="Times New Roman"/>
          </w:rPr>
          <w:t>(Cooper, 1994)</w:t>
        </w:r>
      </w:hyperlink>
      <w:r>
        <w:t xml:space="preserve">, and 54˚C for AWCF1/R6 </w:t>
      </w:r>
      <w:hyperlink r:id="rId13">
        <w:r>
          <w:rPr>
            <w:rFonts w:ascii="Times New Roman" w:eastAsia="Times New Roman" w:hAnsi="Times New Roman" w:cs="Times New Roman"/>
          </w:rPr>
          <w:t>(Patel et al., 2010)</w:t>
        </w:r>
      </w:hyperlink>
      <w:r>
        <w:t xml:space="preserve"> as the optimal temperature for PCR for these primers and to further test their amplification success rates on a subset of our faecal DNA samples.</w:t>
      </w:r>
      <w:r>
        <w:rPr>
          <w:rFonts w:ascii="Times New Roman" w:eastAsia="Times New Roman" w:hAnsi="Times New Roman" w:cs="Times New Roman"/>
        </w:rPr>
        <w:t xml:space="preserve"> </w:t>
      </w:r>
    </w:p>
    <w:p w14:paraId="31552749" w14:textId="77777777" w:rsidR="0056645C" w:rsidRDefault="00000000">
      <w:pPr>
        <w:ind w:firstLine="720"/>
      </w:pPr>
      <w:r>
        <w:t xml:space="preserve">The Bird12sa/h assay targeting a shorter gene fragment was more sensitive than the COI primer targeting a long fragment environmental DNA, which was expected given the degraded nature of DNA found in faecal samples. Additionally, the Bird12sa/h primer produced a similar proportion of positive results for seabird eDNA to the overall detection rates of diagnostic seabird hard-parts in samples (~30%), while detection rates using COI primer were very low (~5% of samples) in </w:t>
      </w:r>
      <w:r>
        <w:lastRenderedPageBreak/>
        <w:t>our samples. Consequently, due to time constraints and costs, we chose to continue with only the Bird 12sa/h assay and discuss the availability and use of multiple specific genetic assaying tools in avian eDNA. Finally, because both primers are avian specific, there was no need to inhibit the host DNA (Cooper, 1994; Berry et al. 2017). We share this information to assist future studies in primer selection and optimisation.</w:t>
      </w:r>
    </w:p>
    <w:p w14:paraId="2AD0D631" w14:textId="34E57E1E" w:rsidR="0056645C" w:rsidRDefault="00000000">
      <w:pPr>
        <w:pBdr>
          <w:top w:val="nil"/>
          <w:left w:val="nil"/>
          <w:bottom w:val="nil"/>
          <w:right w:val="nil"/>
          <w:between w:val="nil"/>
        </w:pBdr>
        <w:ind w:firstLine="720"/>
      </w:pPr>
      <w:r>
        <w:rPr>
          <w:rFonts w:ascii="Times New Roman" w:eastAsia="Times New Roman" w:hAnsi="Times New Roman" w:cs="Times New Roman"/>
        </w:rPr>
        <w:t xml:space="preserve">Using the </w:t>
      </w:r>
      <w:r>
        <w:t>avian specific Bird12sa/h assay,</w:t>
      </w:r>
      <w:r>
        <w:rPr>
          <w:color w:val="000000"/>
        </w:rPr>
        <w:t xml:space="preserve"> </w:t>
      </w:r>
      <w:r>
        <w:t>a total</w:t>
      </w:r>
      <w:r>
        <w:rPr>
          <w:color w:val="000000"/>
        </w:rPr>
        <w:t xml:space="preserve"> of 32 samples (of 99)</w:t>
      </w:r>
      <w:r>
        <w:t xml:space="preserve"> </w:t>
      </w:r>
      <w:r>
        <w:rPr>
          <w:color w:val="000000"/>
        </w:rPr>
        <w:t xml:space="preserve">showed target amplicons in both or </w:t>
      </w:r>
      <w:r>
        <w:t xml:space="preserve">a single </w:t>
      </w:r>
      <w:r>
        <w:rPr>
          <w:color w:val="000000"/>
        </w:rPr>
        <w:t>duplicate at neat DNA concentration</w:t>
      </w:r>
      <w:r>
        <w:t xml:space="preserve">, all </w:t>
      </w:r>
      <w:r>
        <w:rPr>
          <w:color w:val="000000"/>
        </w:rPr>
        <w:t xml:space="preserve">extraction and PCR controls were negative. </w:t>
      </w:r>
      <w:r>
        <w:t>DNA extracts of the</w:t>
      </w:r>
      <w:r>
        <w:rPr>
          <w:color w:val="000000"/>
        </w:rPr>
        <w:t xml:space="preserve"> 32 samples that tested positive for birds, and two extraction blanks and one positive control (n = 35 samples for sequencing) were t</w:t>
      </w:r>
      <w:r>
        <w:t xml:space="preserve">herefore sent for quantitative PCR (qPCR), </w:t>
      </w:r>
      <w:proofErr w:type="spellStart"/>
      <w:r>
        <w:t>cleanup</w:t>
      </w:r>
      <w:proofErr w:type="spellEnd"/>
      <w:r>
        <w:t xml:space="preserve">, sample-based rarefaction and extrapolation sampling </w:t>
      </w:r>
      <w:r w:rsidR="00C6721D">
        <w:t>curves, appropriate</w:t>
      </w:r>
      <w:r>
        <w:t xml:space="preserve"> sequencing depth (&lt; 10,000 reads per sample) and next generation sequencing performed on Illumina </w:t>
      </w:r>
      <w:proofErr w:type="spellStart"/>
      <w:r>
        <w:t>Miseq</w:t>
      </w:r>
      <w:proofErr w:type="spellEnd"/>
      <w:r>
        <w:t xml:space="preserve"> by </w:t>
      </w:r>
      <w:proofErr w:type="spellStart"/>
      <w:r>
        <w:t>Ramaciotti</w:t>
      </w:r>
      <w:proofErr w:type="spellEnd"/>
      <w:r>
        <w:t xml:space="preserve"> Centre for Genomics (RCG), University of New South Wales.</w:t>
      </w:r>
      <w:r>
        <w:rPr>
          <w:color w:val="000000"/>
        </w:rPr>
        <w:t xml:space="preserve"> </w:t>
      </w:r>
      <w:r>
        <w:t>There, a</w:t>
      </w:r>
      <w:r>
        <w:rPr>
          <w:color w:val="000000"/>
        </w:rPr>
        <w:t xml:space="preserve"> single-step fusion tagging PCR procedure was used to attach and assign unique MID (Multiplex </w:t>
      </w:r>
      <w:proofErr w:type="spellStart"/>
      <w:r>
        <w:rPr>
          <w:color w:val="000000"/>
        </w:rPr>
        <w:t>IDentifier</w:t>
      </w:r>
      <w:proofErr w:type="spellEnd"/>
      <w:r>
        <w:rPr>
          <w:color w:val="000000"/>
        </w:rPr>
        <w:t xml:space="preserve">) tag combinations, next generation sequencing (NGS) adaptors and the Bird12sa/h assay. </w:t>
      </w:r>
      <w:r>
        <w:t xml:space="preserve">Amplicons were purified and blended at RCG in equimolar concentrations to form a library, which was sequenced with a 150 bp paired-end sequencing kit (Illumina </w:t>
      </w:r>
      <w:proofErr w:type="spellStart"/>
      <w:r>
        <w:t>Miseq</w:t>
      </w:r>
      <w:proofErr w:type="spellEnd"/>
      <w:r>
        <w:t xml:space="preserve"> v2 Nano 150 bp). We used the single-step fusion PCR procedure over the two-step PCR approach to reduce the risk of ‘tag jumping’ during the second amplification step where MID tags are assigned (</w:t>
      </w:r>
      <w:proofErr w:type="spellStart"/>
      <w:r>
        <w:t>Taberlet</w:t>
      </w:r>
      <w:proofErr w:type="spellEnd"/>
      <w:r>
        <w:t xml:space="preserve"> et al., 2018, Schnell et al., 2015). This type of error is difficult to detect and risks cross-contamination of amplified DNA among samples between initial PCR products and terminal PCR products. Single-step fusion PCR procedures therefore provide us with the least risk of sample cross-contamination over other </w:t>
      </w:r>
      <w:r>
        <w:lastRenderedPageBreak/>
        <w:t>procedures. After sequencing, samples were ‘demultiplexed’ and assigned to the correct original sample by their individual MID tags.</w:t>
      </w:r>
    </w:p>
    <w:p w14:paraId="28B5D1E5" w14:textId="4B0DDAED" w:rsidR="0056645C" w:rsidRDefault="00000000">
      <w:pPr>
        <w:pBdr>
          <w:top w:val="nil"/>
          <w:left w:val="nil"/>
          <w:bottom w:val="nil"/>
          <w:right w:val="nil"/>
          <w:between w:val="nil"/>
        </w:pBdr>
        <w:ind w:firstLine="720"/>
        <w:rPr>
          <w:highlight w:val="white"/>
        </w:rPr>
      </w:pPr>
      <w:r>
        <w:rPr>
          <w:color w:val="000000"/>
        </w:rPr>
        <w:t xml:space="preserve">We used </w:t>
      </w:r>
      <w:proofErr w:type="spellStart"/>
      <w:r>
        <w:rPr>
          <w:color w:val="000000"/>
        </w:rPr>
        <w:t>Geneious</w:t>
      </w:r>
      <w:proofErr w:type="spellEnd"/>
      <w:r>
        <w:rPr>
          <w:color w:val="000000"/>
        </w:rPr>
        <w:t xml:space="preserve"> R8.1.5 (Kearse et al., 2012) to merge the paired-end forward and reverse sequences (2x ~150 bp fragments, with overlap of 70 bp) and retain only those with exact flanking MID tags, primers, and adapter sequences. Once paired, t</w:t>
      </w:r>
      <w:r>
        <w:t>he MID tags, NGS adaptor sequences and the Bird12sa/h forward and reverse primers, were subsequently trimmed,</w:t>
      </w:r>
      <w:r>
        <w:rPr>
          <w:color w:val="000000"/>
        </w:rPr>
        <w:t xml:space="preserve"> </w:t>
      </w:r>
      <w:r>
        <w:t>leaving</w:t>
      </w:r>
      <w:r>
        <w:rPr>
          <w:color w:val="000000"/>
        </w:rPr>
        <w:t xml:space="preserve"> the complete target sequences </w:t>
      </w:r>
      <w:r>
        <w:t>for</w:t>
      </w:r>
      <w:r>
        <w:rPr>
          <w:color w:val="000000"/>
        </w:rPr>
        <w:t xml:space="preserve"> each sample. </w:t>
      </w:r>
      <w:r>
        <w:t xml:space="preserve">Sequences were discarded if they did not contain exact matches to both the forward and reverse PCR primers, </w:t>
      </w:r>
      <w:r w:rsidR="00C6721D">
        <w:t>tags,</w:t>
      </w:r>
      <w:r>
        <w:t xml:space="preserve"> and adaptor sequences, failed to pair, or were &gt; 10% shorter than the primer product length (expected 220 bp, discarded below 200 bp) (as in Berry et al., 2017, and Hardy et al., 2017).</w:t>
      </w:r>
      <w:ins w:id="7" w:author="Natasha (Tash) Hardy" w:date="2024-03-24T11:16:00Z">
        <w:r w:rsidR="009002FC" w:rsidDel="009002FC">
          <w:t xml:space="preserve"> </w:t>
        </w:r>
      </w:ins>
      <w:del w:id="8" w:author="Natasha (Tash) Hardy" w:date="2024-03-24T11:16:00Z">
        <w:r w:rsidDel="009002FC">
          <w:delText xml:space="preserve"> </w:delText>
        </w:r>
      </w:del>
      <w:del w:id="9" w:author="Natasha (Tash) Hardy" w:date="2024-03-24T10:53:00Z">
        <w:r w:rsidDel="006F6176">
          <w:delText>Discarded sequences typically corresponded to low-quality reads or primer dimer.</w:delText>
        </w:r>
        <w:r w:rsidDel="006F6176">
          <w:rPr>
            <w:highlight w:val="white"/>
          </w:rPr>
          <w:delText xml:space="preserve"> </w:delText>
        </w:r>
      </w:del>
      <w:del w:id="10" w:author="Natasha (Tash) Hardy" w:date="2024-03-24T11:16:00Z">
        <w:r w:rsidDel="009002FC">
          <w:rPr>
            <w:highlight w:val="white"/>
          </w:rPr>
          <w:delText xml:space="preserve">We therefore obtained 64,361 </w:delText>
        </w:r>
      </w:del>
      <w:del w:id="11" w:author="Natasha (Tash) Hardy" w:date="2024-03-24T11:12:00Z">
        <w:r w:rsidDel="00FE2311">
          <w:rPr>
            <w:highlight w:val="white"/>
          </w:rPr>
          <w:delText xml:space="preserve">disaggregated </w:delText>
        </w:r>
      </w:del>
      <w:del w:id="12" w:author="Natasha (Tash) Hardy" w:date="2024-03-24T11:16:00Z">
        <w:r w:rsidDel="009002FC">
          <w:rPr>
            <w:highlight w:val="white"/>
          </w:rPr>
          <w:delText>and 7,370 aggregated 100% identical, unique nucleotide sequences (hereafter ‘unique sequences’) from this first bioinformatic processing step.</w:delText>
        </w:r>
      </w:del>
    </w:p>
    <w:p w14:paraId="62420B97" w14:textId="7BD89EA3" w:rsidR="0056645C" w:rsidRDefault="00000000" w:rsidP="009002FC">
      <w:pPr>
        <w:pBdr>
          <w:top w:val="nil"/>
          <w:left w:val="nil"/>
          <w:bottom w:val="nil"/>
          <w:right w:val="nil"/>
          <w:between w:val="nil"/>
        </w:pBdr>
        <w:ind w:firstLine="720"/>
        <w:rPr>
          <w:highlight w:val="white"/>
        </w:rPr>
      </w:pPr>
      <w:r>
        <w:rPr>
          <w:color w:val="000000"/>
        </w:rPr>
        <w:t xml:space="preserve">These sequences were quality filtered and clustered into molecular operational taxonomic units (OTUs) using the </w:t>
      </w:r>
      <w:r>
        <w:rPr>
          <w:i/>
          <w:color w:val="000000"/>
        </w:rPr>
        <w:t xml:space="preserve">UPARSE </w:t>
      </w:r>
      <w:r>
        <w:rPr>
          <w:color w:val="000000"/>
        </w:rPr>
        <w:t xml:space="preserve">algorithm in </w:t>
      </w:r>
      <w:r>
        <w:rPr>
          <w:i/>
          <w:color w:val="000000"/>
        </w:rPr>
        <w:t>USEARCH</w:t>
      </w:r>
      <w:r>
        <w:rPr>
          <w:color w:val="000000"/>
        </w:rPr>
        <w:t xml:space="preserve"> (Edgar, 2010; Edgar &amp; </w:t>
      </w:r>
      <w:proofErr w:type="spellStart"/>
      <w:r>
        <w:rPr>
          <w:color w:val="000000"/>
        </w:rPr>
        <w:t>Flyvbjerg</w:t>
      </w:r>
      <w:proofErr w:type="spellEnd"/>
      <w:r>
        <w:rPr>
          <w:color w:val="000000"/>
        </w:rPr>
        <w:t xml:space="preserve">, 2015) and </w:t>
      </w:r>
      <w:r>
        <w:t>using a 97% similarity criterion (as in Berry et al., 2017)</w:t>
      </w:r>
      <w:r>
        <w:rPr>
          <w:color w:val="000000"/>
        </w:rPr>
        <w:t xml:space="preserve">. </w:t>
      </w:r>
      <w:del w:id="13" w:author="Natasha (Tash) Hardy" w:date="2024-03-24T11:05:00Z">
        <w:r w:rsidDel="00FE2311">
          <w:rPr>
            <w:color w:val="000000"/>
          </w:rPr>
          <w:delText>This process remove</w:delText>
        </w:r>
        <w:r w:rsidDel="00FE2311">
          <w:delText>s</w:delText>
        </w:r>
        <w:r w:rsidDel="00FE2311">
          <w:rPr>
            <w:color w:val="000000"/>
          </w:rPr>
          <w:delText xml:space="preserve"> sequencing error, PCR arte</w:delText>
        </w:r>
        <w:r w:rsidDel="00FE2311">
          <w:delText xml:space="preserve">facts, identifies chimeras (which are then removed), and low abundance clusters using a threshold of &lt; 1% (n &lt; 74) of the total abundance of unique sequences (n = 7,370). </w:delText>
        </w:r>
      </w:del>
      <w:del w:id="14" w:author="Natasha (Tash) Hardy" w:date="2024-03-24T11:04:00Z">
        <w:r w:rsidDel="00FE2311">
          <w:delText xml:space="preserve">As </w:delText>
        </w:r>
      </w:del>
      <w:r>
        <w:t xml:space="preserve">Illumina’s </w:t>
      </w:r>
      <w:proofErr w:type="spellStart"/>
      <w:r>
        <w:t>Miseq</w:t>
      </w:r>
      <w:proofErr w:type="spellEnd"/>
      <w:r>
        <w:t xml:space="preserve"> has been found to have an error rate of about 0.1% (Fox et al. 2014), </w:t>
      </w:r>
      <w:ins w:id="15" w:author="Natasha (Tash) Hardy" w:date="2024-03-24T11:04:00Z">
        <w:r w:rsidR="00FE2311">
          <w:rPr>
            <w:highlight w:val="white"/>
          </w:rPr>
          <w:t>we chose a</w:t>
        </w:r>
      </w:ins>
      <w:del w:id="16" w:author="Natasha (Tash) Hardy" w:date="2024-03-24T11:04:00Z">
        <w:r w:rsidDel="00FE2311">
          <w:rPr>
            <w:highlight w:val="white"/>
          </w:rPr>
          <w:delText>our</w:delText>
        </w:r>
      </w:del>
      <w:r>
        <w:rPr>
          <w:highlight w:val="white"/>
        </w:rPr>
        <w:t xml:space="preserve"> conservative 1% </w:t>
      </w:r>
      <w:del w:id="17" w:author="Natasha (Tash) Hardy" w:date="2024-03-24T11:05:00Z">
        <w:r w:rsidDel="00FE2311">
          <w:rPr>
            <w:highlight w:val="white"/>
          </w:rPr>
          <w:delText xml:space="preserve">abundance </w:delText>
        </w:r>
      </w:del>
      <w:r>
        <w:rPr>
          <w:highlight w:val="white"/>
        </w:rPr>
        <w:t xml:space="preserve">cut off </w:t>
      </w:r>
      <w:ins w:id="18" w:author="Natasha (Tash) Hardy" w:date="2024-03-24T11:19:00Z">
        <w:r w:rsidR="009002FC">
          <w:rPr>
            <w:highlight w:val="white"/>
          </w:rPr>
          <w:t xml:space="preserve">of </w:t>
        </w:r>
        <w:r w:rsidR="009002FC">
          <w:rPr>
            <w:highlight w:val="white"/>
          </w:rPr>
          <w:t xml:space="preserve">aggregated 100% identical, unique nucleotide sequences (hereafter ‘unique sequences’) </w:t>
        </w:r>
      </w:ins>
      <w:ins w:id="19" w:author="Natasha (Tash) Hardy" w:date="2024-03-24T11:04:00Z">
        <w:r w:rsidR="00FE2311">
          <w:rPr>
            <w:highlight w:val="white"/>
          </w:rPr>
          <w:t xml:space="preserve">to </w:t>
        </w:r>
      </w:ins>
      <w:r>
        <w:rPr>
          <w:highlight w:val="white"/>
        </w:rPr>
        <w:t>further minimises the risk of erroneous sequences and false positives</w:t>
      </w:r>
      <w:del w:id="20" w:author="Natasha (Tash) Hardy" w:date="2024-03-24T11:05:00Z">
        <w:r w:rsidDel="00FE2311">
          <w:rPr>
            <w:highlight w:val="white"/>
          </w:rPr>
          <w:delText>,</w:delText>
        </w:r>
      </w:del>
      <w:del w:id="21" w:author="Natasha (Tash) Hardy" w:date="2024-03-24T11:04:00Z">
        <w:r w:rsidDel="00FE2311">
          <w:rPr>
            <w:highlight w:val="white"/>
          </w:rPr>
          <w:delText xml:space="preserve"> and vastly improves confidence in the analysis of the remaining sequences</w:delText>
        </w:r>
      </w:del>
      <w:r>
        <w:rPr>
          <w:highlight w:val="white"/>
        </w:rPr>
        <w:t>.</w:t>
      </w:r>
      <w:del w:id="22" w:author="Natasha (Tash) Hardy" w:date="2024-03-24T11:21:00Z">
        <w:r w:rsidDel="009002FC">
          <w:rPr>
            <w:highlight w:val="white"/>
          </w:rPr>
          <w:delText xml:space="preserve"> </w:delText>
        </w:r>
      </w:del>
      <w:ins w:id="23" w:author="Natasha (Tash) Hardy" w:date="2024-03-24T11:21:00Z">
        <w:r w:rsidR="009002FC">
          <w:rPr>
            <w:highlight w:val="white"/>
          </w:rPr>
          <w:t xml:space="preserve"> </w:t>
        </w:r>
      </w:ins>
      <w:del w:id="24" w:author="Natasha (Tash) Hardy" w:date="2024-03-24T11:21:00Z">
        <w:r w:rsidDel="009002FC">
          <w:rPr>
            <w:highlight w:val="white"/>
          </w:rPr>
          <w:delText xml:space="preserve">This </w:delText>
        </w:r>
      </w:del>
      <w:del w:id="25" w:author="Natasha (Tash) Hardy" w:date="2024-03-24T11:06:00Z">
        <w:r w:rsidDel="00FE2311">
          <w:rPr>
            <w:highlight w:val="white"/>
          </w:rPr>
          <w:delText xml:space="preserve">second </w:delText>
        </w:r>
      </w:del>
      <w:del w:id="26" w:author="Natasha (Tash) Hardy" w:date="2024-03-24T11:21:00Z">
        <w:r w:rsidDel="009002FC">
          <w:rPr>
            <w:highlight w:val="white"/>
          </w:rPr>
          <w:delText xml:space="preserve">filtering and quality control procedure resulted in 35,498 total filtered sequences, and 5 OTUs (of the thousands of unique sequences that were combined to within 97% similarity), for 25 samples. </w:delText>
        </w:r>
      </w:del>
      <w:r>
        <w:rPr>
          <w:highlight w:val="white"/>
        </w:rPr>
        <w:t xml:space="preserve">We then mapped </w:t>
      </w:r>
      <w:ins w:id="27" w:author="Natasha (Tash) Hardy" w:date="2024-03-24T11:23:00Z">
        <w:r w:rsidR="009002FC">
          <w:rPr>
            <w:highlight w:val="white"/>
          </w:rPr>
          <w:t>total filtered sequences (hereafter retained reads or sequences)</w:t>
        </w:r>
      </w:ins>
      <w:del w:id="28" w:author="Natasha (Tash) Hardy" w:date="2024-03-24T11:22:00Z">
        <w:r w:rsidDel="009002FC">
          <w:rPr>
            <w:highlight w:val="white"/>
          </w:rPr>
          <w:delText xml:space="preserve">back </w:delText>
        </w:r>
      </w:del>
      <w:del w:id="29" w:author="Natasha (Tash) Hardy" w:date="2024-03-24T11:06:00Z">
        <w:r w:rsidDel="00FE2311">
          <w:rPr>
            <w:highlight w:val="white"/>
          </w:rPr>
          <w:delText xml:space="preserve">filtered </w:delText>
        </w:r>
      </w:del>
      <w:del w:id="30" w:author="Natasha (Tash) Hardy" w:date="2024-03-24T11:23:00Z">
        <w:r w:rsidDel="009002FC">
          <w:rPr>
            <w:highlight w:val="white"/>
          </w:rPr>
          <w:delText>sequences</w:delText>
        </w:r>
      </w:del>
      <w:r>
        <w:rPr>
          <w:highlight w:val="white"/>
        </w:rPr>
        <w:t xml:space="preserve"> </w:t>
      </w:r>
      <w:del w:id="31" w:author="Natasha (Tash) Hardy" w:date="2024-03-24T11:22:00Z">
        <w:r w:rsidDel="009002FC">
          <w:rPr>
            <w:highlight w:val="white"/>
          </w:rPr>
          <w:delText xml:space="preserve">to </w:delText>
        </w:r>
      </w:del>
      <w:ins w:id="32" w:author="Natasha (Tash) Hardy" w:date="2024-03-24T11:22:00Z">
        <w:r w:rsidR="009002FC">
          <w:rPr>
            <w:highlight w:val="white"/>
          </w:rPr>
          <w:t xml:space="preserve">for </w:t>
        </w:r>
      </w:ins>
      <w:r>
        <w:rPr>
          <w:highlight w:val="white"/>
        </w:rPr>
        <w:t xml:space="preserve">these </w:t>
      </w:r>
      <w:del w:id="33" w:author="Natasha (Tash) Hardy" w:date="2024-03-24T11:22:00Z">
        <w:r w:rsidDel="009002FC">
          <w:rPr>
            <w:highlight w:val="white"/>
          </w:rPr>
          <w:delText xml:space="preserve">existing </w:delText>
        </w:r>
      </w:del>
      <w:ins w:id="34" w:author="Natasha (Tash) Hardy" w:date="2024-03-24T11:22:00Z">
        <w:r w:rsidR="009002FC">
          <w:rPr>
            <w:highlight w:val="white"/>
          </w:rPr>
          <w:t>identified</w:t>
        </w:r>
        <w:r w:rsidR="009002FC">
          <w:rPr>
            <w:highlight w:val="white"/>
          </w:rPr>
          <w:t xml:space="preserve"> </w:t>
        </w:r>
      </w:ins>
      <w:r>
        <w:rPr>
          <w:highlight w:val="white"/>
        </w:rPr>
        <w:t>OTUs</w:t>
      </w:r>
      <w:ins w:id="35" w:author="Natasha (Tash) Hardy" w:date="2024-03-24T11:22:00Z">
        <w:r w:rsidR="009002FC">
          <w:rPr>
            <w:highlight w:val="white"/>
          </w:rPr>
          <w:t xml:space="preserve"> back to individual samples</w:t>
        </w:r>
      </w:ins>
      <w:r>
        <w:rPr>
          <w:highlight w:val="white"/>
        </w:rPr>
        <w:t xml:space="preserve">. This can result in some samples containing very low to trace amounts of </w:t>
      </w:r>
      <w:ins w:id="36" w:author="Natasha (Tash) Hardy" w:date="2024-03-24T11:07:00Z">
        <w:r w:rsidR="00FE2311">
          <w:rPr>
            <w:highlight w:val="white"/>
          </w:rPr>
          <w:t xml:space="preserve">retained </w:t>
        </w:r>
      </w:ins>
      <w:r>
        <w:rPr>
          <w:highlight w:val="white"/>
        </w:rPr>
        <w:t xml:space="preserve">target sequences of high quality that belong to a more abundant cluster from the pool across samples. </w:t>
      </w:r>
    </w:p>
    <w:p w14:paraId="1AC3920C" w14:textId="1B3480C0" w:rsidR="0056645C" w:rsidRDefault="00000000">
      <w:pPr>
        <w:pBdr>
          <w:top w:val="nil"/>
          <w:left w:val="nil"/>
          <w:bottom w:val="nil"/>
          <w:right w:val="nil"/>
          <w:between w:val="nil"/>
        </w:pBdr>
        <w:ind w:firstLine="720"/>
        <w:rPr>
          <w:color w:val="000000"/>
        </w:rPr>
      </w:pPr>
      <w:r>
        <w:rPr>
          <w:color w:val="000000"/>
        </w:rPr>
        <w:t>Consensus</w:t>
      </w:r>
      <w:ins w:id="37" w:author="Natasha (Tash) Hardy" w:date="2024-03-24T11:07:00Z">
        <w:r w:rsidR="00FE2311">
          <w:rPr>
            <w:color w:val="000000"/>
          </w:rPr>
          <w:t>, representative</w:t>
        </w:r>
      </w:ins>
      <w:r>
        <w:rPr>
          <w:color w:val="000000"/>
        </w:rPr>
        <w:t xml:space="preserve"> sequences for each </w:t>
      </w:r>
      <w:del w:id="38" w:author="Natasha (Tash) Hardy" w:date="2024-03-24T11:08:00Z">
        <w:r w:rsidDel="00FE2311">
          <w:rPr>
            <w:color w:val="000000"/>
          </w:rPr>
          <w:delText>OTU</w:delText>
        </w:r>
      </w:del>
      <w:ins w:id="39" w:author="Natasha (Tash) Hardy" w:date="2024-03-24T11:08:00Z">
        <w:r w:rsidR="00FE2311">
          <w:rPr>
            <w:color w:val="000000"/>
          </w:rPr>
          <w:t>out</w:t>
        </w:r>
      </w:ins>
      <w:r>
        <w:rPr>
          <w:color w:val="000000"/>
        </w:rPr>
        <w:t xml:space="preserve"> were queried against the National </w:t>
      </w:r>
      <w:proofErr w:type="spellStart"/>
      <w:r>
        <w:rPr>
          <w:color w:val="000000"/>
        </w:rPr>
        <w:t>Center</w:t>
      </w:r>
      <w:proofErr w:type="spellEnd"/>
      <w:r>
        <w:rPr>
          <w:color w:val="000000"/>
        </w:rPr>
        <w:t xml:space="preserve"> for Biotechnology Information’s (NCBI) GenBank nucleotide database using the algorithm </w:t>
      </w:r>
      <w:proofErr w:type="spellStart"/>
      <w:r>
        <w:rPr>
          <w:color w:val="000000"/>
        </w:rPr>
        <w:t>BLASTn</w:t>
      </w:r>
      <w:proofErr w:type="spellEnd"/>
      <w:r>
        <w:rPr>
          <w:color w:val="000000"/>
        </w:rPr>
        <w:t xml:space="preserve"> (Basic Local Alignment Search Tool; Benson </w:t>
      </w:r>
      <w:r>
        <w:rPr>
          <w:color w:val="000000"/>
        </w:rPr>
        <w:lastRenderedPageBreak/>
        <w:t xml:space="preserve">et al., 2005). The resulting </w:t>
      </w:r>
      <w:ins w:id="40" w:author="Natasha (Tash) Hardy" w:date="2024-03-24T11:08:00Z">
        <w:r w:rsidR="00FE2311">
          <w:rPr>
            <w:color w:val="000000"/>
          </w:rPr>
          <w:t xml:space="preserve">queried </w:t>
        </w:r>
      </w:ins>
      <w:del w:id="41" w:author="Natasha (Tash) Hardy" w:date="2024-03-24T11:08:00Z">
        <w:r w:rsidDel="00FE2311">
          <w:rPr>
            <w:color w:val="000000"/>
          </w:rPr>
          <w:delText xml:space="preserve">‘blasted’ </w:delText>
        </w:r>
      </w:del>
      <w:r>
        <w:rPr>
          <w:color w:val="000000"/>
        </w:rPr>
        <w:t>sequences were assigned to taxa, following criteria and taxonomic reference databases outlined in Hardy et al. (2017) and Appendix S1.</w:t>
      </w:r>
      <w:r>
        <w:t>4</w:t>
      </w:r>
      <w:r>
        <w:rPr>
          <w:color w:val="000000"/>
        </w:rPr>
        <w:t xml:space="preserve"> (Table S3). These criteria maximised confidence in making a taxonomic identification by remaining conservative in our assignments (i.e., se</w:t>
      </w:r>
      <w:r>
        <w:t xml:space="preserve">lecting an identification at genus level) where multiple species were found to be closely related on the Bird12s gene, or where other likely and related prey lacked genetic reference material, which could lead to false assignment to a genetically related </w:t>
      </w:r>
      <w:proofErr w:type="spellStart"/>
      <w:r>
        <w:t>taxon</w:t>
      </w:r>
      <w:proofErr w:type="spellEnd"/>
      <w:r>
        <w:t xml:space="preserve"> with representative genetic reference material</w:t>
      </w:r>
      <w:r>
        <w:rPr>
          <w:color w:val="000000"/>
        </w:rPr>
        <w:t xml:space="preserve">. </w:t>
      </w:r>
      <w:r>
        <w:t>All the identified seabirds occurred within the geographic ranges of the LNFS and are considered viable prey species for LNFS.</w:t>
      </w:r>
    </w:p>
    <w:p w14:paraId="5BC6A94E" w14:textId="77777777" w:rsidR="0056645C" w:rsidRDefault="0056645C">
      <w:pPr>
        <w:pBdr>
          <w:top w:val="nil"/>
          <w:left w:val="nil"/>
          <w:bottom w:val="nil"/>
          <w:right w:val="nil"/>
          <w:between w:val="nil"/>
        </w:pBdr>
      </w:pPr>
    </w:p>
    <w:p w14:paraId="6F59F218" w14:textId="77777777" w:rsidR="0056645C" w:rsidRDefault="00000000">
      <w:pPr>
        <w:pStyle w:val="Heading3"/>
      </w:pPr>
      <w:bookmarkStart w:id="42" w:name="_heading=h.3dy6vkm" w:colFirst="0" w:colLast="0"/>
      <w:bookmarkEnd w:id="42"/>
      <w:r>
        <w:t>Haplotype polymorphism analysis</w:t>
      </w:r>
    </w:p>
    <w:p w14:paraId="68A97DF9" w14:textId="77777777" w:rsidR="0056645C" w:rsidRDefault="0056645C">
      <w:pPr>
        <w:pBdr>
          <w:top w:val="nil"/>
          <w:left w:val="nil"/>
          <w:bottom w:val="nil"/>
          <w:right w:val="nil"/>
          <w:between w:val="nil"/>
        </w:pBdr>
        <w:rPr>
          <w:color w:val="000000"/>
        </w:rPr>
      </w:pPr>
    </w:p>
    <w:p w14:paraId="4952B204" w14:textId="7C0D95EE" w:rsidR="0056645C" w:rsidRDefault="00000000">
      <w:pPr>
        <w:pBdr>
          <w:top w:val="nil"/>
          <w:left w:val="nil"/>
          <w:bottom w:val="nil"/>
          <w:right w:val="nil"/>
          <w:between w:val="nil"/>
        </w:pBdr>
        <w:rPr>
          <w:color w:val="000000"/>
          <w:highlight w:val="white"/>
        </w:rPr>
      </w:pPr>
      <w:r>
        <w:t>As a species of conservation concern and key avian prey species, w</w:t>
      </w:r>
      <w:r>
        <w:rPr>
          <w:color w:val="000000"/>
        </w:rPr>
        <w:t xml:space="preserve">e sought to identify a minimum number of individual little </w:t>
      </w:r>
      <w:r>
        <w:t>penguins</w:t>
      </w:r>
      <w:r>
        <w:rPr>
          <w:color w:val="000000"/>
        </w:rPr>
        <w:t xml:space="preserve"> by exploring </w:t>
      </w:r>
      <w:proofErr w:type="spellStart"/>
      <w:r>
        <w:rPr>
          <w:color w:val="000000"/>
        </w:rPr>
        <w:t>mtDNA</w:t>
      </w:r>
      <w:proofErr w:type="spellEnd"/>
      <w:r>
        <w:rPr>
          <w:color w:val="000000"/>
        </w:rPr>
        <w:t xml:space="preserve"> haplotypes from 12S rRNA sequences obtained for little penguins. While dependent on sequence fidelity, such approaches have been used to explore intraspecific diversity in genetic data (similar to </w:t>
      </w:r>
      <w:proofErr w:type="spellStart"/>
      <w:r>
        <w:rPr>
          <w:color w:val="000000"/>
        </w:rPr>
        <w:t>Seersholm</w:t>
      </w:r>
      <w:proofErr w:type="spellEnd"/>
      <w:r>
        <w:rPr>
          <w:color w:val="000000"/>
        </w:rPr>
        <w:t xml:space="preserve"> et al., 2018). </w:t>
      </w:r>
      <w:del w:id="43" w:author="Natasha (Tash) Hardy" w:date="2024-03-24T10:59:00Z">
        <w:r w:rsidDel="006F6176">
          <w:delText xml:space="preserve">The 12s rRNA gene is a mitochondrial gene with very low levels of homopolymeric bases across the target sequence, meaning there is much less likelihood of intra-individual variation within the length of the target than a diploid nuclear gene such as 18S. </w:delText>
        </w:r>
      </w:del>
      <w:r>
        <w:rPr>
          <w:color w:val="000000"/>
        </w:rPr>
        <w:t xml:space="preserve">We imported the </w:t>
      </w:r>
      <w:del w:id="44" w:author="Natasha (Tash) Hardy" w:date="2024-03-24T11:08:00Z">
        <w:r w:rsidDel="00FE2311">
          <w:rPr>
            <w:color w:val="000000"/>
          </w:rPr>
          <w:delText>quality-filtered</w:delText>
        </w:r>
      </w:del>
      <w:ins w:id="45" w:author="Natasha (Tash) Hardy" w:date="2024-03-24T11:08:00Z">
        <w:r w:rsidR="00FE2311">
          <w:rPr>
            <w:color w:val="000000"/>
          </w:rPr>
          <w:t>retained sequences</w:t>
        </w:r>
      </w:ins>
      <w:ins w:id="46" w:author="Natasha (Tash) Hardy" w:date="2024-03-24T11:09:00Z">
        <w:r w:rsidR="00FE2311">
          <w:rPr>
            <w:color w:val="000000"/>
          </w:rPr>
          <w:t xml:space="preserve"> for all seabirds</w:t>
        </w:r>
      </w:ins>
      <w:del w:id="47" w:author="Natasha (Tash) Hardy" w:date="2024-03-24T11:24:00Z">
        <w:r w:rsidDel="00A422BE">
          <w:rPr>
            <w:color w:val="000000"/>
          </w:rPr>
          <w:delText xml:space="preserve"> </w:delText>
        </w:r>
      </w:del>
      <w:del w:id="48" w:author="Natasha (Tash) Hardy" w:date="2024-03-24T11:09:00Z">
        <w:r w:rsidDel="00FE2311">
          <w:rPr>
            <w:color w:val="000000"/>
          </w:rPr>
          <w:delText>file containing</w:delText>
        </w:r>
      </w:del>
      <w:del w:id="49" w:author="Natasha (Tash) Hardy" w:date="2024-03-24T11:24:00Z">
        <w:r w:rsidDel="00A422BE">
          <w:rPr>
            <w:color w:val="000000"/>
            <w:highlight w:val="white"/>
          </w:rPr>
          <w:delText xml:space="preserve"> </w:delText>
        </w:r>
        <w:r w:rsidDel="00A422BE">
          <w:rPr>
            <w:highlight w:val="white"/>
          </w:rPr>
          <w:delText>35,498</w:delText>
        </w:r>
      </w:del>
      <w:del w:id="50" w:author="Natasha (Tash) Hardy" w:date="2024-03-24T11:09:00Z">
        <w:r w:rsidDel="00FE2311">
          <w:rPr>
            <w:color w:val="000000"/>
            <w:highlight w:val="white"/>
          </w:rPr>
          <w:delText xml:space="preserve"> seabird DNA sequences</w:delText>
        </w:r>
      </w:del>
      <w:r>
        <w:rPr>
          <w:color w:val="000000"/>
          <w:highlight w:val="white"/>
        </w:rPr>
        <w:t xml:space="preserve">, produced just prior to OTU clustering, we </w:t>
      </w:r>
      <w:del w:id="51" w:author="Natasha (Tash) Hardy" w:date="2024-03-24T11:11:00Z">
        <w:r w:rsidDel="00FE2311">
          <w:rPr>
            <w:color w:val="000000"/>
            <w:highlight w:val="white"/>
          </w:rPr>
          <w:delText xml:space="preserve">disaggregated and </w:delText>
        </w:r>
      </w:del>
      <w:r>
        <w:rPr>
          <w:color w:val="000000"/>
          <w:highlight w:val="white"/>
        </w:rPr>
        <w:t xml:space="preserve">matched these sequences in relation to sample </w:t>
      </w:r>
      <w:r>
        <w:rPr>
          <w:highlight w:val="white"/>
        </w:rPr>
        <w:t>identifiers</w:t>
      </w:r>
      <w:r>
        <w:rPr>
          <w:color w:val="000000"/>
          <w:highlight w:val="white"/>
        </w:rPr>
        <w:t xml:space="preserve"> and formed these into clusters of unique sequences in </w:t>
      </w:r>
      <w:proofErr w:type="spellStart"/>
      <w:r>
        <w:rPr>
          <w:color w:val="000000"/>
          <w:highlight w:val="white"/>
        </w:rPr>
        <w:t>Geneious</w:t>
      </w:r>
      <w:proofErr w:type="spellEnd"/>
      <w:r>
        <w:rPr>
          <w:color w:val="000000"/>
          <w:highlight w:val="white"/>
        </w:rPr>
        <w:t xml:space="preserve"> (Kearse et al., 2012). </w:t>
      </w:r>
    </w:p>
    <w:p w14:paraId="04842743" w14:textId="64B210F3" w:rsidR="0056645C" w:rsidRDefault="00000000">
      <w:pPr>
        <w:pBdr>
          <w:top w:val="nil"/>
          <w:left w:val="nil"/>
          <w:bottom w:val="nil"/>
          <w:right w:val="nil"/>
          <w:between w:val="nil"/>
        </w:pBdr>
        <w:rPr>
          <w:highlight w:val="white"/>
        </w:rPr>
      </w:pPr>
      <w:r>
        <w:rPr>
          <w:color w:val="000000"/>
          <w:highlight w:val="white"/>
        </w:rPr>
        <w:tab/>
      </w:r>
      <w:del w:id="52" w:author="Natasha (Tash) Hardy" w:date="2024-03-24T11:25:00Z">
        <w:r w:rsidDel="00A422BE">
          <w:rPr>
            <w:color w:val="000000"/>
            <w:highlight w:val="white"/>
          </w:rPr>
          <w:delText xml:space="preserve">Six samples contained abundant penguin DNA (Table S4). </w:delText>
        </w:r>
      </w:del>
      <w:r>
        <w:rPr>
          <w:color w:val="000000"/>
          <w:highlight w:val="white"/>
        </w:rPr>
        <w:t>From each of the penguin DNA-abundant samples</w:t>
      </w:r>
      <w:ins w:id="53" w:author="Natasha (Tash) Hardy" w:date="2024-03-24T11:25:00Z">
        <w:r w:rsidR="00A422BE">
          <w:rPr>
            <w:color w:val="000000"/>
            <w:highlight w:val="white"/>
          </w:rPr>
          <w:t xml:space="preserve"> </w:t>
        </w:r>
        <w:r w:rsidR="00A422BE">
          <w:rPr>
            <w:color w:val="000000"/>
            <w:highlight w:val="white"/>
          </w:rPr>
          <w:t>(Table S4)</w:t>
        </w:r>
      </w:ins>
      <w:r>
        <w:rPr>
          <w:color w:val="000000"/>
          <w:highlight w:val="white"/>
        </w:rPr>
        <w:t xml:space="preserve">, we conservatively selected the top 1–3 most abundant </w:t>
      </w:r>
      <w:del w:id="54" w:author="Natasha (Tash) Hardy" w:date="2024-03-24T11:10:00Z">
        <w:r w:rsidDel="00FE2311">
          <w:rPr>
            <w:color w:val="000000"/>
            <w:highlight w:val="white"/>
          </w:rPr>
          <w:delText xml:space="preserve">unique </w:delText>
        </w:r>
      </w:del>
      <w:r>
        <w:rPr>
          <w:color w:val="000000"/>
          <w:highlight w:val="white"/>
        </w:rPr>
        <w:t xml:space="preserve">sequences to form the basis a conservative set of haplotypes identified in each </w:t>
      </w:r>
      <w:proofErr w:type="gramStart"/>
      <w:r>
        <w:rPr>
          <w:color w:val="000000"/>
          <w:highlight w:val="white"/>
        </w:rPr>
        <w:t>sample</w:t>
      </w:r>
      <w:proofErr w:type="gramEnd"/>
      <w:r>
        <w:rPr>
          <w:color w:val="000000"/>
          <w:highlight w:val="white"/>
        </w:rPr>
        <w:t xml:space="preserve"> and each represented &gt; 5% of the total sequence abundance within each sample, and each diverging by 2–8 bases. Only one haplotype diverged from another by a single base, due to sequence </w:t>
      </w:r>
      <w:r>
        <w:rPr>
          <w:color w:val="000000"/>
          <w:highlight w:val="white"/>
        </w:rPr>
        <w:lastRenderedPageBreak/>
        <w:t xml:space="preserve">abundance this would not have occurred due to sequencing error, and thus represents a truly divergent sequence cluster. We chose this conservative and manual selection method of haplotype identification over an in-depth sequence denoising method that would have maximised the identification of true haplotypes </w:t>
      </w:r>
      <w:del w:id="55" w:author="Natasha (Tash) Hardy" w:date="2024-03-24T11:10:00Z">
        <w:r w:rsidDel="00FE2311">
          <w:rPr>
            <w:color w:val="000000"/>
            <w:highlight w:val="white"/>
          </w:rPr>
          <w:delText xml:space="preserve">within intra-specific diversity of sequences </w:delText>
        </w:r>
      </w:del>
      <w:r>
        <w:rPr>
          <w:color w:val="000000"/>
          <w:highlight w:val="white"/>
        </w:rPr>
        <w:t>(see Nearing et al., 2018), due to the small sample size of penguin-positive and abundant penguin-DNA containing samples. We present a conservative number of individual haplotypes, while it is possible that additional true haplotypes exist within the data and were missed using this approach.</w:t>
      </w:r>
    </w:p>
    <w:p w14:paraId="5CE2E6B7" w14:textId="0DD06635" w:rsidR="0056645C" w:rsidRDefault="00000000">
      <w:pPr>
        <w:pBdr>
          <w:top w:val="nil"/>
          <w:left w:val="nil"/>
          <w:bottom w:val="nil"/>
          <w:right w:val="nil"/>
          <w:between w:val="nil"/>
        </w:pBdr>
        <w:ind w:firstLine="720"/>
        <w:rPr>
          <w:color w:val="000000"/>
        </w:rPr>
      </w:pPr>
      <w:r>
        <w:rPr>
          <w:color w:val="000000"/>
        </w:rPr>
        <w:t xml:space="preserve">We produced a minimum spanning haplotype network using the software </w:t>
      </w:r>
      <w:proofErr w:type="spellStart"/>
      <w:r>
        <w:rPr>
          <w:i/>
          <w:color w:val="000000"/>
        </w:rPr>
        <w:t>PopART</w:t>
      </w:r>
      <w:proofErr w:type="spellEnd"/>
      <w:r>
        <w:rPr>
          <w:i/>
          <w:color w:val="000000"/>
        </w:rPr>
        <w:t xml:space="preserve"> </w:t>
      </w:r>
      <w:r>
        <w:rPr>
          <w:color w:val="000000"/>
        </w:rPr>
        <w:t xml:space="preserve">(Leigh &amp; Bryant, 2015) from an alignment of these identified penguin sequences to visualise relationships between haplotypes consumed, and between samples from the different locations sampled. All samples containing little penguin DNA, including lower abundance </w:t>
      </w:r>
      <w:r w:rsidR="00C6721D">
        <w:rPr>
          <w:color w:val="000000"/>
        </w:rPr>
        <w:t>samples, were</w:t>
      </w:r>
      <w:r>
        <w:rPr>
          <w:color w:val="000000"/>
        </w:rPr>
        <w:t xml:space="preserve"> then searched for the presence of the</w:t>
      </w:r>
      <w:r>
        <w:t>se</w:t>
      </w:r>
      <w:r>
        <w:rPr>
          <w:color w:val="000000"/>
        </w:rPr>
        <w:t xml:space="preserve"> five identified haplotypes. We estimated the number of penguins likely consumed based on the number of haplotypes within each sample. As samples were collected across multiple days from each location and sampling time, we treated each sample as from distinct predators or predation events.</w:t>
      </w:r>
    </w:p>
    <w:p w14:paraId="07B9EF39" w14:textId="77777777" w:rsidR="0056645C" w:rsidRDefault="0056645C">
      <w:pPr>
        <w:pBdr>
          <w:top w:val="nil"/>
          <w:left w:val="nil"/>
          <w:bottom w:val="nil"/>
          <w:right w:val="nil"/>
          <w:between w:val="nil"/>
        </w:pBdr>
        <w:rPr>
          <w:color w:val="000000"/>
        </w:rPr>
      </w:pPr>
    </w:p>
    <w:p w14:paraId="031B1109" w14:textId="77777777" w:rsidR="0056645C" w:rsidRDefault="00000000">
      <w:pPr>
        <w:pStyle w:val="Heading3"/>
      </w:pPr>
      <w:bookmarkStart w:id="56" w:name="_heading=h.1t3h5sf" w:colFirst="0" w:colLast="0"/>
      <w:bookmarkEnd w:id="56"/>
      <w:r>
        <w:t>Statistical analyses</w:t>
      </w:r>
    </w:p>
    <w:p w14:paraId="40694A01" w14:textId="77777777" w:rsidR="0056645C" w:rsidRDefault="0056645C">
      <w:pPr>
        <w:pBdr>
          <w:top w:val="nil"/>
          <w:left w:val="nil"/>
          <w:bottom w:val="nil"/>
          <w:right w:val="nil"/>
          <w:between w:val="nil"/>
        </w:pBdr>
        <w:rPr>
          <w:color w:val="000000"/>
        </w:rPr>
      </w:pPr>
    </w:p>
    <w:p w14:paraId="2248EA00" w14:textId="77777777" w:rsidR="0056645C" w:rsidRDefault="00000000">
      <w:pPr>
        <w:pBdr>
          <w:top w:val="nil"/>
          <w:left w:val="nil"/>
          <w:bottom w:val="nil"/>
          <w:right w:val="nil"/>
          <w:between w:val="nil"/>
        </w:pBdr>
        <w:rPr>
          <w:color w:val="000000"/>
        </w:rPr>
      </w:pPr>
      <w:r>
        <w:rPr>
          <w:color w:val="000000"/>
        </w:rPr>
        <w:t>To account for different sampling times and locations, samples were assigned one of seven unique grouping factors that combined location and time (e.g., Barunguba, January 2017). The single scat sample collected from Deen Maar Island was not included in statistical tests, but results were reported for future comparisons. The presence of seabird</w:t>
      </w:r>
      <w:r>
        <w:t xml:space="preserve"> </w:t>
      </w:r>
      <w:r>
        <w:rPr>
          <w:color w:val="000000"/>
        </w:rPr>
        <w:t>and specifically little penguin</w:t>
      </w:r>
      <w:r>
        <w:t xml:space="preserve"> remains across samples </w:t>
      </w:r>
      <w:r>
        <w:rPr>
          <w:color w:val="000000"/>
        </w:rPr>
        <w:t xml:space="preserve">using </w:t>
      </w:r>
      <w:r>
        <w:rPr>
          <w:color w:val="000000"/>
        </w:rPr>
        <w:lastRenderedPageBreak/>
        <w:t xml:space="preserve">different dietary </w:t>
      </w:r>
      <w:r>
        <w:t xml:space="preserve">assay </w:t>
      </w:r>
      <w:r>
        <w:rPr>
          <w:color w:val="000000"/>
        </w:rPr>
        <w:t xml:space="preserve">techniques (hard-part vs. DNA; Table S6, Appendix S2) were examined using two generalised linear models (GLMs), constructed in the </w:t>
      </w:r>
      <w:r>
        <w:rPr>
          <w:i/>
          <w:color w:val="000000"/>
        </w:rPr>
        <w:t>stats</w:t>
      </w:r>
      <w:r>
        <w:rPr>
          <w:color w:val="000000"/>
        </w:rPr>
        <w:t xml:space="preserve"> package in R version 4.0.3 (R Core Team, 2020). A binomial error distribution for presence-absence data was used and additive term included to account for long-nosed fur seal group (location and time). Model fit was assessed using deviance explained and variable significance (p &lt; 0.05).</w:t>
      </w:r>
    </w:p>
    <w:p w14:paraId="6245C01D" w14:textId="77777777" w:rsidR="0056645C" w:rsidRDefault="0056645C">
      <w:pPr>
        <w:pBdr>
          <w:top w:val="nil"/>
          <w:left w:val="nil"/>
          <w:bottom w:val="nil"/>
          <w:right w:val="nil"/>
          <w:between w:val="nil"/>
        </w:pBdr>
        <w:rPr>
          <w:color w:val="000000"/>
        </w:rPr>
      </w:pPr>
    </w:p>
    <w:p w14:paraId="28E808A1" w14:textId="77777777" w:rsidR="0056645C" w:rsidRDefault="00000000">
      <w:pPr>
        <w:pStyle w:val="Heading2"/>
      </w:pPr>
      <w:bookmarkStart w:id="57" w:name="_heading=h.4d34og8" w:colFirst="0" w:colLast="0"/>
      <w:bookmarkEnd w:id="57"/>
      <w:r>
        <w:t>Results</w:t>
      </w:r>
    </w:p>
    <w:p w14:paraId="689FD823" w14:textId="77777777" w:rsidR="0056645C" w:rsidRDefault="0056645C">
      <w:pPr>
        <w:pBdr>
          <w:top w:val="nil"/>
          <w:left w:val="nil"/>
          <w:bottom w:val="nil"/>
          <w:right w:val="nil"/>
          <w:between w:val="nil"/>
        </w:pBdr>
        <w:rPr>
          <w:ins w:id="58" w:author="Natasha (Tash) Hardy" w:date="2024-03-24T11:17:00Z"/>
          <w:color w:val="000000"/>
        </w:rPr>
      </w:pPr>
      <w:bookmarkStart w:id="59" w:name="_heading=h.2s8eyo1" w:colFirst="0" w:colLast="0"/>
      <w:bookmarkEnd w:id="59"/>
    </w:p>
    <w:p w14:paraId="0552DB51" w14:textId="39E4181D" w:rsidR="009002FC" w:rsidRDefault="009002FC">
      <w:pPr>
        <w:pBdr>
          <w:top w:val="nil"/>
          <w:left w:val="nil"/>
          <w:bottom w:val="nil"/>
          <w:right w:val="nil"/>
          <w:between w:val="nil"/>
        </w:pBdr>
        <w:rPr>
          <w:ins w:id="60" w:author="Natasha (Tash) Hardy" w:date="2024-03-24T11:17:00Z"/>
          <w:color w:val="000000"/>
        </w:rPr>
      </w:pPr>
      <w:ins w:id="61" w:author="Natasha (Tash) Hardy" w:date="2024-03-24T11:17:00Z">
        <w:r>
          <w:rPr>
            <w:i/>
            <w:iCs/>
            <w:color w:val="000000"/>
          </w:rPr>
          <w:t>Bioinformatics Results</w:t>
        </w:r>
      </w:ins>
    </w:p>
    <w:p w14:paraId="3FDD9226" w14:textId="77777777" w:rsidR="009002FC" w:rsidRDefault="009002FC" w:rsidP="009002FC">
      <w:pPr>
        <w:pBdr>
          <w:top w:val="nil"/>
          <w:left w:val="nil"/>
          <w:bottom w:val="nil"/>
          <w:right w:val="nil"/>
          <w:between w:val="nil"/>
        </w:pBdr>
        <w:rPr>
          <w:ins w:id="62" w:author="Natasha (Tash) Hardy" w:date="2024-03-24T11:17:00Z"/>
          <w:highlight w:val="white"/>
        </w:rPr>
      </w:pPr>
    </w:p>
    <w:p w14:paraId="72ED7869" w14:textId="4E5495EC" w:rsidR="00A422BE" w:rsidRPr="00A422BE" w:rsidRDefault="009002FC">
      <w:pPr>
        <w:pBdr>
          <w:top w:val="nil"/>
          <w:left w:val="nil"/>
          <w:bottom w:val="nil"/>
          <w:right w:val="nil"/>
          <w:between w:val="nil"/>
        </w:pBdr>
        <w:rPr>
          <w:highlight w:val="white"/>
          <w:rPrChange w:id="63" w:author="Natasha (Tash) Hardy" w:date="2024-03-24T11:29:00Z">
            <w:rPr>
              <w:color w:val="000000"/>
            </w:rPr>
          </w:rPrChange>
        </w:rPr>
      </w:pPr>
      <w:ins w:id="64" w:author="Natasha (Tash) Hardy" w:date="2024-03-24T11:17:00Z">
        <w:r>
          <w:rPr>
            <w:highlight w:val="white"/>
          </w:rPr>
          <w:t xml:space="preserve">From initial </w:t>
        </w:r>
        <w:r>
          <w:rPr>
            <w:highlight w:val="white"/>
          </w:rPr>
          <w:t>bioinformatic processing step</w:t>
        </w:r>
        <w:r>
          <w:rPr>
            <w:highlight w:val="white"/>
          </w:rPr>
          <w:t>s (</w:t>
        </w:r>
      </w:ins>
      <w:ins w:id="65" w:author="Natasha (Tash) Hardy" w:date="2024-03-24T11:18:00Z">
        <w:r>
          <w:rPr>
            <w:highlight w:val="white"/>
          </w:rPr>
          <w:t>sequence demultiplexing, read pairing and trimming barcodes), w</w:t>
        </w:r>
      </w:ins>
      <w:ins w:id="66" w:author="Natasha (Tash) Hardy" w:date="2024-03-24T11:17:00Z">
        <w:r>
          <w:rPr>
            <w:highlight w:val="white"/>
          </w:rPr>
          <w:t xml:space="preserve">e </w:t>
        </w:r>
        <w:r>
          <w:rPr>
            <w:highlight w:val="white"/>
          </w:rPr>
          <w:t>o</w:t>
        </w:r>
        <w:r>
          <w:rPr>
            <w:highlight w:val="white"/>
          </w:rPr>
          <w:t>btained 64,361 individual sequences</w:t>
        </w:r>
        <w:r>
          <w:rPr>
            <w:highlight w:val="white"/>
          </w:rPr>
          <w:t xml:space="preserve"> </w:t>
        </w:r>
        <w:r>
          <w:rPr>
            <w:highlight w:val="white"/>
          </w:rPr>
          <w:t xml:space="preserve">and 7,370 </w:t>
        </w:r>
      </w:ins>
      <w:ins w:id="67" w:author="Natasha (Tash) Hardy" w:date="2024-03-24T11:19:00Z">
        <w:r>
          <w:rPr>
            <w:highlight w:val="white"/>
          </w:rPr>
          <w:t>unique sequences.</w:t>
        </w:r>
      </w:ins>
      <w:ins w:id="68" w:author="Natasha (Tash) Hardy" w:date="2024-03-24T11:20:00Z">
        <w:r>
          <w:rPr>
            <w:highlight w:val="white"/>
          </w:rPr>
          <w:t xml:space="preserve"> Following sequence quality filtering to </w:t>
        </w:r>
        <w:r>
          <w:rPr>
            <w:highlight w:val="white"/>
          </w:rPr>
          <w:t>1%</w:t>
        </w:r>
      </w:ins>
      <w:ins w:id="69" w:author="Natasha (Tash) Hardy" w:date="2024-03-24T11:21:00Z">
        <w:r>
          <w:t xml:space="preserve"> </w:t>
        </w:r>
      </w:ins>
      <w:ins w:id="70" w:author="Natasha (Tash) Hardy" w:date="2024-03-24T11:20:00Z">
        <w:r>
          <w:t xml:space="preserve">(n &lt; 74) of the total abundance of unique sequences (n = 7,370) </w:t>
        </w:r>
        <w:r>
          <w:rPr>
            <w:highlight w:val="white"/>
          </w:rPr>
          <w:t>and clustering to OTUs</w:t>
        </w:r>
      </w:ins>
      <w:ins w:id="71" w:author="Natasha (Tash) Hardy" w:date="2024-03-24T11:21:00Z">
        <w:r>
          <w:rPr>
            <w:highlight w:val="white"/>
          </w:rPr>
          <w:t xml:space="preserve"> (97% similarity)</w:t>
        </w:r>
      </w:ins>
      <w:ins w:id="72" w:author="Natasha (Tash) Hardy" w:date="2024-03-24T11:22:00Z">
        <w:r>
          <w:rPr>
            <w:highlight w:val="white"/>
          </w:rPr>
          <w:t xml:space="preserve">. </w:t>
        </w:r>
        <w:r>
          <w:rPr>
            <w:highlight w:val="white"/>
          </w:rPr>
          <w:t>This filtering and quality control procedure resulted in 35,498 retained sequences, and 5 OTUs (of the thousands of unique sequences that were combined to within 97% similarity), for 25 samples.</w:t>
        </w:r>
      </w:ins>
    </w:p>
    <w:p w14:paraId="573393C6" w14:textId="20E76F96" w:rsidR="0056645C" w:rsidDel="00A422BE" w:rsidRDefault="00000000">
      <w:pPr>
        <w:pBdr>
          <w:top w:val="nil"/>
          <w:left w:val="nil"/>
          <w:bottom w:val="nil"/>
          <w:right w:val="nil"/>
          <w:between w:val="nil"/>
        </w:pBdr>
        <w:rPr>
          <w:moveFrom w:id="73" w:author="Natasha (Tash) Hardy" w:date="2024-03-24T11:29:00Z"/>
          <w:color w:val="000000"/>
        </w:rPr>
      </w:pPr>
      <w:moveFromRangeStart w:id="74" w:author="Natasha (Tash) Hardy" w:date="2024-03-24T11:29:00Z" w:name="move162172175"/>
      <w:moveFrom w:id="75" w:author="Natasha (Tash) Hardy" w:date="2024-03-24T11:29:00Z">
        <w:r w:rsidDel="00A422BE">
          <w:rPr>
            <w:color w:val="000000"/>
          </w:rPr>
          <w:t>Overall, the detection rates of seabirds were statistically similar for each method (GLM seabird detection ~ metric: p-value = 0.6483; Fig. 3, Table S6)</w:t>
        </w:r>
        <w:r w:rsidDel="00A422BE">
          <w:t>. T</w:t>
        </w:r>
        <w:r w:rsidDel="00A422BE">
          <w:rPr>
            <w:color w:val="000000"/>
          </w:rPr>
          <w:t>h</w:t>
        </w:r>
        <w:r w:rsidDel="00A422BE">
          <w:t>e assays tended to detect seabird remains in different samples, with an overlap in detection of the same taxon using both assays for a third of the seabird positive samples, which was to be expected when using assays that target different tissue types (soft vs. hard parts) and with different passage times through predation digestion</w:t>
        </w:r>
        <w:r w:rsidDel="00A422BE">
          <w:rPr>
            <w:color w:val="000000"/>
          </w:rPr>
          <w:t xml:space="preserve">. </w:t>
        </w:r>
        <w:r w:rsidDel="00A422BE">
          <w:t xml:space="preserve">Notably, </w:t>
        </w:r>
        <w:r w:rsidDel="00A422BE">
          <w:rPr>
            <w:color w:val="000000"/>
          </w:rPr>
          <w:t>DNA metabarcoding offered additional information: (i)</w:t>
        </w:r>
        <w:r w:rsidDel="00A422BE">
          <w:t xml:space="preserve"> in detecting multiple prey taxa within a single scat that never occurred with the hard-part methods (Fig. 4), (ii) total</w:t>
        </w:r>
        <w:r w:rsidDel="00A422BE">
          <w:rPr>
            <w:color w:val="000000"/>
          </w:rPr>
          <w:t xml:space="preserve"> and relative abundance information for amounts of DNA recovered (Fig. S1 &amp;</w:t>
        </w:r>
        <w:r w:rsidDel="00A422BE">
          <w:t xml:space="preserve"> 5</w:t>
        </w:r>
        <w:r w:rsidDel="00A422BE">
          <w:rPr>
            <w:color w:val="000000"/>
          </w:rPr>
          <w:t xml:space="preserve">, Table S4), and (iii) exploration of within-sample </w:t>
        </w:r>
        <w:r w:rsidDel="00A422BE">
          <w:t xml:space="preserve">genetic diversity assessed here for </w:t>
        </w:r>
        <w:r w:rsidDel="00A422BE">
          <w:rPr>
            <w:color w:val="000000"/>
          </w:rPr>
          <w:t xml:space="preserve">little penguin 12S rRNA </w:t>
        </w:r>
        <w:r w:rsidDel="00A422BE">
          <w:t>enabling</w:t>
        </w:r>
        <w:r w:rsidDel="00A422BE">
          <w:rPr>
            <w:color w:val="000000"/>
          </w:rPr>
          <w:t xml:space="preserve"> the </w:t>
        </w:r>
        <w:r w:rsidDel="00A422BE">
          <w:t>estimation of a conservative</w:t>
        </w:r>
        <w:r w:rsidDel="00A422BE">
          <w:rPr>
            <w:color w:val="000000"/>
          </w:rPr>
          <w:t xml:space="preserve"> number of predated penguins (Fig. </w:t>
        </w:r>
        <w:r w:rsidDel="00A422BE">
          <w:t>6</w:t>
        </w:r>
        <w:r w:rsidDel="00A422BE">
          <w:rPr>
            <w:color w:val="000000"/>
          </w:rPr>
          <w:t xml:space="preserve">, Table S5). </w:t>
        </w:r>
      </w:moveFrom>
    </w:p>
    <w:moveFromRangeEnd w:id="74"/>
    <w:p w14:paraId="70B903B2" w14:textId="77777777" w:rsidR="0056645C" w:rsidRDefault="0056645C"/>
    <w:p w14:paraId="04CFABAB" w14:textId="77777777" w:rsidR="0056645C" w:rsidRDefault="00000000">
      <w:pPr>
        <w:pStyle w:val="Heading3"/>
      </w:pPr>
      <w:bookmarkStart w:id="76" w:name="_heading=h.17dp8vu" w:colFirst="0" w:colLast="0"/>
      <w:bookmarkEnd w:id="76"/>
      <w:r>
        <w:t>Comparing diagnostic hard-part and genetic assays</w:t>
      </w:r>
    </w:p>
    <w:p w14:paraId="54AAD284" w14:textId="77777777" w:rsidR="00A422BE" w:rsidRDefault="00A422BE">
      <w:pPr>
        <w:pBdr>
          <w:top w:val="nil"/>
          <w:left w:val="nil"/>
          <w:bottom w:val="nil"/>
          <w:right w:val="nil"/>
          <w:between w:val="nil"/>
        </w:pBdr>
        <w:rPr>
          <w:ins w:id="77" w:author="Natasha (Tash) Hardy" w:date="2024-03-24T11:30:00Z"/>
          <w:color w:val="000000"/>
        </w:rPr>
      </w:pPr>
    </w:p>
    <w:p w14:paraId="5BFFC4C8" w14:textId="6F6D7192" w:rsidR="00A422BE" w:rsidDel="00A422BE" w:rsidRDefault="00A422BE" w:rsidP="00A422BE">
      <w:pPr>
        <w:pBdr>
          <w:top w:val="nil"/>
          <w:left w:val="nil"/>
          <w:bottom w:val="nil"/>
          <w:right w:val="nil"/>
          <w:between w:val="nil"/>
        </w:pBdr>
        <w:rPr>
          <w:del w:id="78" w:author="Natasha (Tash) Hardy" w:date="2024-03-24T11:29:00Z"/>
          <w:moveTo w:id="79" w:author="Natasha (Tash) Hardy" w:date="2024-03-24T11:29:00Z"/>
          <w:color w:val="000000"/>
        </w:rPr>
      </w:pPr>
      <w:moveToRangeStart w:id="80" w:author="Natasha (Tash) Hardy" w:date="2024-03-24T11:29:00Z" w:name="move162172175"/>
      <w:moveTo w:id="81" w:author="Natasha (Tash) Hardy" w:date="2024-03-24T11:29:00Z">
        <w:r>
          <w:rPr>
            <w:color w:val="000000"/>
          </w:rPr>
          <w:t>Overall, the detection rates of seabirds</w:t>
        </w:r>
      </w:moveTo>
      <w:ins w:id="82" w:author="Natasha (Tash) Hardy" w:date="2024-03-24T11:30:00Z">
        <w:r>
          <w:rPr>
            <w:color w:val="000000"/>
          </w:rPr>
          <w:t xml:space="preserve"> and specifically penguins</w:t>
        </w:r>
      </w:ins>
      <w:moveTo w:id="83" w:author="Natasha (Tash) Hardy" w:date="2024-03-24T11:29:00Z">
        <w:r>
          <w:rPr>
            <w:color w:val="000000"/>
          </w:rPr>
          <w:t xml:space="preserve"> were statistically similar for each method </w:t>
        </w:r>
        <w:del w:id="84" w:author="Natasha (Tash) Hardy" w:date="2024-03-24T11:30:00Z">
          <w:r w:rsidDel="00A422BE">
            <w:rPr>
              <w:color w:val="000000"/>
            </w:rPr>
            <w:delText>(</w:delText>
          </w:r>
        </w:del>
      </w:moveTo>
      <w:ins w:id="85" w:author="Natasha (Tash) Hardy" w:date="2024-03-24T11:30:00Z">
        <w:r>
          <w:t>(GLM seabird detection ~ metric: p-value = 0.6483; GLM penguin detection ~ metric: p-value = 0.2003; Table S6)</w:t>
        </w:r>
      </w:ins>
      <w:moveTo w:id="86" w:author="Natasha (Tash) Hardy" w:date="2024-03-24T11:29:00Z">
        <w:del w:id="87" w:author="Natasha (Tash) Hardy" w:date="2024-03-24T11:30:00Z">
          <w:r w:rsidDel="00A422BE">
            <w:rPr>
              <w:color w:val="000000"/>
            </w:rPr>
            <w:delText>GLM seabird detection ~ metric: p-value = 0.6483; Fig. 3, Table S6)</w:delText>
          </w:r>
        </w:del>
        <w:r>
          <w:t>. T</w:t>
        </w:r>
        <w:r>
          <w:rPr>
            <w:color w:val="000000"/>
          </w:rPr>
          <w:t>h</w:t>
        </w:r>
        <w:r>
          <w:t xml:space="preserve">e assays tended to detect seabird remains in different samples, with an overlap in detection of the same taxon </w:t>
        </w:r>
        <w:r>
          <w:lastRenderedPageBreak/>
          <w:t>using both assays for a third of the seabird positive samples, which was to be expected when using assays that target different tissue types (soft vs. hard parts) and with different passage times through predation digestion</w:t>
        </w:r>
        <w:r>
          <w:rPr>
            <w:color w:val="000000"/>
          </w:rPr>
          <w:t xml:space="preserve">. </w:t>
        </w:r>
        <w:r>
          <w:t xml:space="preserve">Notably, </w:t>
        </w:r>
        <w:r>
          <w:rPr>
            <w:color w:val="000000"/>
          </w:rPr>
          <w:t>DNA metabarcoding offered additional information: (</w:t>
        </w:r>
        <w:proofErr w:type="spellStart"/>
        <w:r>
          <w:rPr>
            <w:color w:val="000000"/>
          </w:rPr>
          <w:t>i</w:t>
        </w:r>
        <w:proofErr w:type="spellEnd"/>
        <w:r>
          <w:rPr>
            <w:color w:val="000000"/>
          </w:rPr>
          <w:t>)</w:t>
        </w:r>
        <w:r>
          <w:t xml:space="preserve"> in detecting multiple prey taxa within a single scat that never occurred with the hard-part methods (Fig. 4), (ii) total</w:t>
        </w:r>
        <w:r>
          <w:rPr>
            <w:color w:val="000000"/>
          </w:rPr>
          <w:t xml:space="preserve"> and relative abundance information for amounts of DNA recovered (Fig. S1 &amp;</w:t>
        </w:r>
        <w:r>
          <w:t xml:space="preserve"> 5</w:t>
        </w:r>
        <w:r>
          <w:rPr>
            <w:color w:val="000000"/>
          </w:rPr>
          <w:t xml:space="preserve">, Table S4), and (iii) exploration of within-sample </w:t>
        </w:r>
        <w:r>
          <w:t xml:space="preserve">genetic diversity assessed here for </w:t>
        </w:r>
        <w:r>
          <w:rPr>
            <w:color w:val="000000"/>
          </w:rPr>
          <w:t xml:space="preserve">little penguin 12S rRNA </w:t>
        </w:r>
        <w:r>
          <w:t>enabling</w:t>
        </w:r>
        <w:r>
          <w:rPr>
            <w:color w:val="000000"/>
          </w:rPr>
          <w:t xml:space="preserve"> the </w:t>
        </w:r>
        <w:r>
          <w:t>estimation of a conservative</w:t>
        </w:r>
        <w:r>
          <w:rPr>
            <w:color w:val="000000"/>
          </w:rPr>
          <w:t xml:space="preserve"> number of predated penguins (Fig. </w:t>
        </w:r>
        <w:r>
          <w:t>6</w:t>
        </w:r>
        <w:r>
          <w:rPr>
            <w:color w:val="000000"/>
          </w:rPr>
          <w:t xml:space="preserve">, Table S5). </w:t>
        </w:r>
      </w:moveTo>
    </w:p>
    <w:moveToRangeEnd w:id="80"/>
    <w:p w14:paraId="2DF97718" w14:textId="77777777" w:rsidR="0056645C" w:rsidDel="00A422BE" w:rsidRDefault="0056645C" w:rsidP="00A422BE">
      <w:pPr>
        <w:pBdr>
          <w:top w:val="nil"/>
          <w:left w:val="nil"/>
          <w:bottom w:val="nil"/>
          <w:right w:val="nil"/>
          <w:between w:val="nil"/>
        </w:pBdr>
        <w:rPr>
          <w:del w:id="88" w:author="Natasha (Tash) Hardy" w:date="2024-03-24T11:30:00Z"/>
          <w:color w:val="000000"/>
        </w:rPr>
      </w:pPr>
    </w:p>
    <w:p w14:paraId="56F5A51E" w14:textId="0F22C19D" w:rsidR="00A422BE" w:rsidRDefault="00A422BE">
      <w:pPr>
        <w:pBdr>
          <w:top w:val="nil"/>
          <w:left w:val="nil"/>
          <w:bottom w:val="nil"/>
          <w:right w:val="nil"/>
          <w:between w:val="nil"/>
        </w:pBdr>
        <w:rPr>
          <w:ins w:id="89" w:author="Natasha (Tash) Hardy" w:date="2024-03-24T11:30:00Z"/>
          <w:color w:val="000000"/>
        </w:rPr>
      </w:pPr>
    </w:p>
    <w:p w14:paraId="565AA17E" w14:textId="1A3DE624" w:rsidR="0056645C" w:rsidRDefault="00000000" w:rsidP="00A422BE">
      <w:pPr>
        <w:pBdr>
          <w:top w:val="nil"/>
          <w:left w:val="nil"/>
          <w:bottom w:val="nil"/>
          <w:right w:val="nil"/>
          <w:between w:val="nil"/>
        </w:pBdr>
        <w:ind w:firstLine="720"/>
        <w:rPr>
          <w:color w:val="000000"/>
        </w:rPr>
        <w:pPrChange w:id="90" w:author="Natasha (Tash) Hardy" w:date="2024-03-24T11:30:00Z">
          <w:pPr>
            <w:pBdr>
              <w:top w:val="nil"/>
              <w:left w:val="nil"/>
              <w:bottom w:val="nil"/>
              <w:right w:val="nil"/>
              <w:between w:val="nil"/>
            </w:pBdr>
          </w:pPr>
        </w:pPrChange>
      </w:pPr>
      <w:del w:id="91" w:author="Natasha (Tash) Hardy" w:date="2024-03-24T11:30:00Z">
        <w:r w:rsidDel="00A422BE">
          <w:rPr>
            <w:color w:val="000000"/>
          </w:rPr>
          <w:delText>There was no s</w:delText>
        </w:r>
        <w:r w:rsidDel="00A422BE">
          <w:delText xml:space="preserve">tatistical difference in overall detection rates between the hard-part and genetic assays, indicating that a random assay using either method could provide similar estimates of predation incidence (GLM seabird detection ~ metric: p-value = 0.6483; GLM penguin detection ~ metric: p-value = 0.2003; Table S6). </w:delText>
        </w:r>
      </w:del>
      <w:r>
        <w:rPr>
          <w:color w:val="000000"/>
        </w:rPr>
        <w:t xml:space="preserve">Seabirds were detected in 29.3% (n = 29) of samples using diagnostic hard-parts, and 21.2% (n = 21) of samples using DNA metabarcoding (Fig. 3a). Most of these detections were little penguins, detected in 25.3% (n = 25) of samples with hard-parts and 10.1% (n = 10) of samples with DNA (Fig. 3b). These detection rates, when calculated across all samples amount to reporting frequency of occurrence, provide the upper estimate of predation incidence in long-nosed fur seal samples for seabirds and little penguins. All positive detections were obtained after quality control and filtering; despite this, the majority of DNA sequences for all seabird taxa were identified in 9 out of 21 seabird-positive samples (Figs 3 &amp; S1, Table S4). </w:t>
      </w:r>
      <w:r>
        <w:t>Additionally o</w:t>
      </w:r>
      <w:r>
        <w:rPr>
          <w:color w:val="000000"/>
        </w:rPr>
        <w:t xml:space="preserve">ut of the 21 seabird-positive samples, 10 were penguin-positive, while 6 contained the majority of the penguin DNA (Figs 3 &amp; S1, Table S4). This provided a lower and more conservative estimate for predation of seabirds in 9.1% </w:t>
      </w:r>
      <w:r>
        <w:t>and little penguins in 6.1%, across 99 samples</w:t>
      </w:r>
      <w:r>
        <w:rPr>
          <w:color w:val="000000"/>
        </w:rPr>
        <w:t xml:space="preserve">. </w:t>
      </w:r>
    </w:p>
    <w:p w14:paraId="6DF24D71" w14:textId="77777777" w:rsidR="0056645C" w:rsidRDefault="00000000">
      <w:pPr>
        <w:pBdr>
          <w:top w:val="nil"/>
          <w:left w:val="nil"/>
          <w:bottom w:val="nil"/>
          <w:right w:val="nil"/>
          <w:between w:val="nil"/>
        </w:pBdr>
        <w:ind w:firstLine="720"/>
      </w:pPr>
      <w:r>
        <w:t xml:space="preserve">While </w:t>
      </w:r>
      <w:r>
        <w:rPr>
          <w:color w:val="000000"/>
        </w:rPr>
        <w:t>detection rates were statistically similar for both methods for seabirds and penguins</w:t>
      </w:r>
      <w:r>
        <w:t>, t</w:t>
      </w:r>
      <w:r>
        <w:rPr>
          <w:color w:val="000000"/>
        </w:rPr>
        <w:t xml:space="preserve">here was greater variability across locations using hard-parts compared to DNA (Table S6, Fig. S2 &amp; S3). Minor, albeit statistically significant, differences </w:t>
      </w:r>
      <w:r>
        <w:rPr>
          <w:color w:val="000000"/>
        </w:rPr>
        <w:lastRenderedPageBreak/>
        <w:t xml:space="preserve">were observed across sampling groups for seabird occurrences </w:t>
      </w:r>
      <w:r>
        <w:t xml:space="preserve">(binomial GLM for seabird </w:t>
      </w:r>
      <w:r>
        <w:rPr>
          <w:color w:val="000000"/>
        </w:rPr>
        <w:t>occurrence</w:t>
      </w:r>
      <w:r>
        <w:t xml:space="preserve"> ~ location: p-value = 0.017; Fig. S3a, Table S6)</w:t>
      </w:r>
      <w:r>
        <w:rPr>
          <w:color w:val="000000"/>
        </w:rPr>
        <w:t xml:space="preserve">, but not for penguins </w:t>
      </w:r>
      <w:r>
        <w:t xml:space="preserve">(binomial GLM for penguin </w:t>
      </w:r>
      <w:r>
        <w:rPr>
          <w:color w:val="000000"/>
        </w:rPr>
        <w:t>occurrence</w:t>
      </w:r>
      <w:r>
        <w:t xml:space="preserve"> ~ location: p-value = </w:t>
      </w:r>
      <w:r>
        <w:rPr>
          <w:rFonts w:ascii="Times New Roman" w:eastAsia="Times New Roman" w:hAnsi="Times New Roman" w:cs="Times New Roman"/>
        </w:rPr>
        <w:t>0.2291</w:t>
      </w:r>
      <w:r>
        <w:t>; Fig. S3b, Table S6)</w:t>
      </w:r>
      <w:r>
        <w:rPr>
          <w:color w:val="000000"/>
        </w:rPr>
        <w:t>. Occurrence variability was high across sampling locations, times and methods used (Fig. S2 &amp; S3). Little penguins were detected by the hard-part assay from Gabo Island samples, confirming predation occurs at this location, however only a few sequences of little penguin DNA were detected at Gabo Island and Deen Maar Island, and these sequences did not pass DNA quality filtering.</w:t>
      </w:r>
    </w:p>
    <w:p w14:paraId="0391CCC2" w14:textId="77777777" w:rsidR="0056645C" w:rsidRDefault="0056645C">
      <w:pPr>
        <w:pBdr>
          <w:top w:val="nil"/>
          <w:left w:val="nil"/>
          <w:bottom w:val="nil"/>
          <w:right w:val="nil"/>
          <w:between w:val="nil"/>
        </w:pBdr>
        <w:rPr>
          <w:color w:val="000000"/>
        </w:rPr>
      </w:pPr>
    </w:p>
    <w:p w14:paraId="0B68E6C0" w14:textId="77777777" w:rsidR="0056645C" w:rsidRDefault="00000000">
      <w:pPr>
        <w:pStyle w:val="Heading3"/>
      </w:pPr>
      <w:bookmarkStart w:id="92" w:name="_heading=h.3rdcrjn" w:colFirst="0" w:colLast="0"/>
      <w:bookmarkEnd w:id="92"/>
      <w:r>
        <w:t>Seabird diversity in long-nosed fur seal diets</w:t>
      </w:r>
    </w:p>
    <w:p w14:paraId="52691709" w14:textId="77777777" w:rsidR="0056645C" w:rsidRDefault="0056645C">
      <w:pPr>
        <w:pBdr>
          <w:top w:val="nil"/>
          <w:left w:val="nil"/>
          <w:bottom w:val="nil"/>
          <w:right w:val="nil"/>
          <w:between w:val="nil"/>
        </w:pBdr>
        <w:rPr>
          <w:color w:val="000000"/>
        </w:rPr>
      </w:pPr>
    </w:p>
    <w:p w14:paraId="24A59275" w14:textId="77777777" w:rsidR="0056645C" w:rsidRDefault="00000000">
      <w:pPr>
        <w:pBdr>
          <w:top w:val="nil"/>
          <w:left w:val="nil"/>
          <w:bottom w:val="nil"/>
          <w:right w:val="nil"/>
          <w:between w:val="nil"/>
        </w:pBdr>
        <w:rPr>
          <w:color w:val="000000"/>
        </w:rPr>
      </w:pPr>
      <w:r>
        <w:rPr>
          <w:color w:val="000000"/>
        </w:rPr>
        <w:t xml:space="preserve">DNA metabarcoding resulted in the detection of taxonomic mixtures in scat samples compared to hard-part analysis (Fig. 4), </w:t>
      </w:r>
      <w:r>
        <w:t>by detecting</w:t>
      </w:r>
      <w:r>
        <w:rPr>
          <w:color w:val="000000"/>
        </w:rPr>
        <w:t xml:space="preserve"> 2 distinct seabird taxa in 5 of the samples. </w:t>
      </w:r>
      <w:r>
        <w:t xml:space="preserve">Using </w:t>
      </w:r>
      <w:r>
        <w:rPr>
          <w:color w:val="000000"/>
        </w:rPr>
        <w:t>hard-part analysis</w:t>
      </w:r>
      <w:r>
        <w:t>, n</w:t>
      </w:r>
      <w:r>
        <w:rPr>
          <w:color w:val="000000"/>
        </w:rPr>
        <w:t>o sample was found to contain more than one identified bird taxon (Fig. 4a). Little penguins were the main seabird prey species detected using both analyses (Fig. 4), and this was reflected in all datasets obtained from DNA (Fig. 4), with greater total abundance of sequences (Fig. S1)</w:t>
      </w:r>
      <w:r>
        <w:t xml:space="preserve"> </w:t>
      </w:r>
      <w:r>
        <w:rPr>
          <w:color w:val="000000"/>
        </w:rPr>
        <w:t>and grea</w:t>
      </w:r>
      <w:r>
        <w:t xml:space="preserve">ter </w:t>
      </w:r>
      <w:r>
        <w:rPr>
          <w:color w:val="000000"/>
        </w:rPr>
        <w:t xml:space="preserve">relative sequence abundance (Fig. </w:t>
      </w:r>
      <w:r>
        <w:t>5</w:t>
      </w:r>
      <w:r>
        <w:rPr>
          <w:color w:val="000000"/>
        </w:rPr>
        <w:t>) tha</w:t>
      </w:r>
      <w:r>
        <w:t>n any other seabird prey identified</w:t>
      </w:r>
      <w:r>
        <w:rPr>
          <w:color w:val="000000"/>
        </w:rPr>
        <w:t xml:space="preserve">. </w:t>
      </w:r>
    </w:p>
    <w:p w14:paraId="7EF05257" w14:textId="4CFCBA1D" w:rsidR="0056645C" w:rsidRDefault="00000000">
      <w:pPr>
        <w:pBdr>
          <w:top w:val="nil"/>
          <w:left w:val="nil"/>
          <w:bottom w:val="nil"/>
          <w:right w:val="nil"/>
          <w:between w:val="nil"/>
        </w:pBdr>
        <w:ind w:firstLine="720"/>
        <w:rPr>
          <w:color w:val="000000"/>
        </w:rPr>
      </w:pPr>
      <w:bookmarkStart w:id="93" w:name="_heading=h.26in1rg" w:colFirst="0" w:colLast="0"/>
      <w:bookmarkEnd w:id="93"/>
      <w:r>
        <w:rPr>
          <w:color w:val="000000"/>
        </w:rPr>
        <w:t xml:space="preserve">Hard-part analysis revealed two </w:t>
      </w:r>
      <w:r>
        <w:t>other taxa in addition to little penguins</w:t>
      </w:r>
      <w:r>
        <w:rPr>
          <w:color w:val="000000"/>
        </w:rPr>
        <w:t>: a shearwater family group (</w:t>
      </w:r>
      <w:proofErr w:type="spellStart"/>
      <w:r>
        <w:rPr>
          <w:color w:val="000000"/>
        </w:rPr>
        <w:t>Procellaridae</w:t>
      </w:r>
      <w:proofErr w:type="spellEnd"/>
      <w:r>
        <w:rPr>
          <w:color w:val="000000"/>
        </w:rPr>
        <w:t xml:space="preserve"> spp.,</w:t>
      </w:r>
      <w:r w:rsidR="00C6721D">
        <w:rPr>
          <w:color w:val="000000"/>
        </w:rPr>
        <w:t xml:space="preserve"> </w:t>
      </w:r>
      <w:r>
        <w:rPr>
          <w:color w:val="000000"/>
        </w:rPr>
        <w:t>n = 2), and Australasian gannet (</w:t>
      </w:r>
      <w:r>
        <w:rPr>
          <w:i/>
          <w:color w:val="000000"/>
        </w:rPr>
        <w:t xml:space="preserve">Morus </w:t>
      </w:r>
      <w:proofErr w:type="spellStart"/>
      <w:r>
        <w:rPr>
          <w:i/>
          <w:color w:val="000000"/>
        </w:rPr>
        <w:t>serrator</w:t>
      </w:r>
      <w:proofErr w:type="spellEnd"/>
      <w:r>
        <w:rPr>
          <w:color w:val="000000"/>
        </w:rPr>
        <w:t xml:space="preserve">, n = 1) (Fig. 4). DNA metabarcoding detected abundant DNA from two distinct shearwater taxa, also identified at family-level, </w:t>
      </w:r>
      <w:r>
        <w:t>Procellarid spp. 1 in 9.1% (n = 9) and Procellarid spp. 2</w:t>
      </w:r>
      <w:r>
        <w:rPr>
          <w:color w:val="000000"/>
        </w:rPr>
        <w:t xml:space="preserve"> in 5% (n = 5) and of samples (Tables S3 &amp; S4, Appendix S2). </w:t>
      </w:r>
      <w:r>
        <w:t>B</w:t>
      </w:r>
      <w:r>
        <w:rPr>
          <w:color w:val="000000"/>
        </w:rPr>
        <w:t>lack-browed albatross (</w:t>
      </w:r>
      <w:proofErr w:type="spellStart"/>
      <w:r>
        <w:rPr>
          <w:i/>
          <w:color w:val="000000"/>
        </w:rPr>
        <w:t>Thalassarche</w:t>
      </w:r>
      <w:proofErr w:type="spellEnd"/>
      <w:r>
        <w:rPr>
          <w:i/>
          <w:color w:val="000000"/>
        </w:rPr>
        <w:t xml:space="preserve"> </w:t>
      </w:r>
      <w:proofErr w:type="spellStart"/>
      <w:r>
        <w:rPr>
          <w:i/>
          <w:color w:val="000000"/>
        </w:rPr>
        <w:t>melanophris</w:t>
      </w:r>
      <w:proofErr w:type="spellEnd"/>
      <w:r>
        <w:rPr>
          <w:color w:val="000000"/>
        </w:rPr>
        <w:t>) and greater crested tern (</w:t>
      </w:r>
      <w:r>
        <w:rPr>
          <w:i/>
          <w:color w:val="000000"/>
        </w:rPr>
        <w:t xml:space="preserve">Sterna </w:t>
      </w:r>
      <w:proofErr w:type="spellStart"/>
      <w:r>
        <w:rPr>
          <w:i/>
          <w:color w:val="000000"/>
        </w:rPr>
        <w:t>bergii</w:t>
      </w:r>
      <w:proofErr w:type="spellEnd"/>
      <w:r>
        <w:rPr>
          <w:color w:val="000000"/>
        </w:rPr>
        <w:t xml:space="preserve">) were each detected once (Fig. 4, Tables S3 &amp; S4). Importantly, </w:t>
      </w:r>
      <w:r>
        <w:rPr>
          <w:color w:val="000000"/>
        </w:rPr>
        <w:lastRenderedPageBreak/>
        <w:t>parallel use of both genetic and hard-part analyses revealed a greater diversity of taxa than either method alone.</w:t>
      </w:r>
    </w:p>
    <w:p w14:paraId="6493CA84" w14:textId="77777777" w:rsidR="0056645C" w:rsidRDefault="0056645C">
      <w:pPr>
        <w:pBdr>
          <w:top w:val="nil"/>
          <w:left w:val="nil"/>
          <w:bottom w:val="nil"/>
          <w:right w:val="nil"/>
          <w:between w:val="nil"/>
        </w:pBdr>
        <w:rPr>
          <w:color w:val="000000"/>
        </w:rPr>
      </w:pPr>
    </w:p>
    <w:p w14:paraId="14CD0DFC" w14:textId="77777777" w:rsidR="0056645C" w:rsidRDefault="00000000">
      <w:pPr>
        <w:pStyle w:val="Heading3"/>
      </w:pPr>
      <w:r>
        <w:t>Towards quantifying little penguin consumption</w:t>
      </w:r>
    </w:p>
    <w:p w14:paraId="199E42D5" w14:textId="77777777" w:rsidR="0056645C" w:rsidRDefault="0056645C">
      <w:pPr>
        <w:pBdr>
          <w:top w:val="nil"/>
          <w:left w:val="nil"/>
          <w:bottom w:val="nil"/>
          <w:right w:val="nil"/>
          <w:between w:val="nil"/>
        </w:pBdr>
        <w:rPr>
          <w:color w:val="000000"/>
        </w:rPr>
      </w:pPr>
    </w:p>
    <w:p w14:paraId="6776A763" w14:textId="77777777" w:rsidR="0056645C" w:rsidRDefault="00000000">
      <w:pPr>
        <w:pBdr>
          <w:top w:val="nil"/>
          <w:left w:val="nil"/>
          <w:bottom w:val="nil"/>
          <w:right w:val="nil"/>
          <w:between w:val="nil"/>
        </w:pBdr>
        <w:rPr>
          <w:color w:val="000000"/>
        </w:rPr>
      </w:pPr>
      <w:r>
        <w:rPr>
          <w:color w:val="000000"/>
        </w:rPr>
        <w:t xml:space="preserve">From the six scats containing abundant penguin DNA (Table S4), a total of five </w:t>
      </w:r>
      <w:proofErr w:type="spellStart"/>
      <w:r>
        <w:rPr>
          <w:color w:val="000000"/>
        </w:rPr>
        <w:t>mtDNA</w:t>
      </w:r>
      <w:proofErr w:type="spellEnd"/>
      <w:r>
        <w:rPr>
          <w:color w:val="000000"/>
        </w:rPr>
        <w:t xml:space="preserve"> haplotypes were identified in samples from Cape Bridgewater (haplotypes 1–2 and 4–5) and Barunguba (haplotypes 1–3) (Fig. </w:t>
      </w:r>
      <w:r>
        <w:t>6</w:t>
      </w:r>
      <w:r>
        <w:rPr>
          <w:color w:val="000000"/>
        </w:rPr>
        <w:t>a). From each of the penguin DNA-abundant samples, we selected the most abundant unique sequences to form the basis of the first two haplotypes (haplotypes 1 &amp; 2). We then examined the abundance of the remaining sequences in each sample. Within the Sept16:5 sample there were two potential haplotypes (haplotypes 4 &amp; 5), each had an abundance of 400 or more sequences. These two haplotypes were unlikely to be the result of error as they diverged from the most abundant sequences by 4 and 8 bases. The final haplotype selected (haplotype 3) was from the Jan17:6 sample. While this haplotype differed only by a single base from the most abundant sequence, the abundance of haplotype 3 (262) was almost half of that of the main haplotype in that sample; haplotype 1 (589). This sequence ratio indicates that haplotype 3 is not the result of sequencing error (Table S5).</w:t>
      </w:r>
    </w:p>
    <w:p w14:paraId="4E008224" w14:textId="77777777" w:rsidR="0056645C" w:rsidRDefault="00000000">
      <w:pPr>
        <w:pBdr>
          <w:top w:val="nil"/>
          <w:left w:val="nil"/>
          <w:bottom w:val="nil"/>
          <w:right w:val="nil"/>
          <w:between w:val="nil"/>
        </w:pBdr>
        <w:ind w:firstLine="720"/>
        <w:rPr>
          <w:color w:val="000000"/>
        </w:rPr>
      </w:pPr>
      <w:r>
        <w:rPr>
          <w:color w:val="000000"/>
        </w:rPr>
        <w:t>Only haplotype 3 was unique to Barunguba, haplotypes 4 &amp; 5 wer</w:t>
      </w:r>
      <w:r>
        <w:t xml:space="preserve">e unique to Cape Bridgewater and </w:t>
      </w:r>
      <w:r>
        <w:rPr>
          <w:color w:val="000000"/>
        </w:rPr>
        <w:t xml:space="preserve">the remaining </w:t>
      </w:r>
      <w:r>
        <w:t>two</w:t>
      </w:r>
      <w:r>
        <w:rPr>
          <w:color w:val="000000"/>
        </w:rPr>
        <w:t xml:space="preserve"> haplotypes (1 &amp; 2) were detected at both sites (Figs. </w:t>
      </w:r>
      <w:r>
        <w:t>6</w:t>
      </w:r>
      <w:r>
        <w:rPr>
          <w:color w:val="000000"/>
        </w:rPr>
        <w:t xml:space="preserve">b). Haplotype 1 </w:t>
      </w:r>
      <w:r>
        <w:rPr>
          <w:rFonts w:ascii="Times New Roman" w:eastAsia="Times New Roman" w:hAnsi="Times New Roman" w:cs="Times New Roman"/>
        </w:rPr>
        <w:t>matched the 12s rRNA gene fragments of two independent penguin samples (</w:t>
      </w:r>
      <w:r>
        <w:t>MF370525</w:t>
      </w:r>
      <w:r>
        <w:rPr>
          <w:rFonts w:ascii="Times New Roman" w:eastAsia="Times New Roman" w:hAnsi="Times New Roman" w:cs="Times New Roman"/>
        </w:rPr>
        <w:t>, MK761006) from whole genomes from the same region (</w:t>
      </w:r>
      <w:proofErr w:type="spellStart"/>
      <w:r>
        <w:rPr>
          <w:rFonts w:ascii="Times New Roman" w:eastAsia="Times New Roman" w:hAnsi="Times New Roman" w:cs="Times New Roman"/>
        </w:rPr>
        <w:t>Sarker</w:t>
      </w:r>
      <w:proofErr w:type="spellEnd"/>
      <w:r>
        <w:rPr>
          <w:rFonts w:ascii="Times New Roman" w:eastAsia="Times New Roman" w:hAnsi="Times New Roman" w:cs="Times New Roman"/>
        </w:rPr>
        <w:t xml:space="preserve"> et al., 2017; Vianna et al., 2020)</w:t>
      </w:r>
      <w:r>
        <w:rPr>
          <w:color w:val="000000"/>
        </w:rPr>
        <w:t>. Across all ten penguin positive scat samples, six contained a single haplotype,</w:t>
      </w:r>
      <w:r>
        <w:t xml:space="preserve"> three</w:t>
      </w:r>
      <w:r>
        <w:rPr>
          <w:color w:val="000000"/>
        </w:rPr>
        <w:t xml:space="preserve"> contained 2 haplotypes </w:t>
      </w:r>
      <w:r>
        <w:rPr>
          <w:color w:val="000000"/>
        </w:rPr>
        <w:lastRenderedPageBreak/>
        <w:t xml:space="preserve">and </w:t>
      </w:r>
      <w:r>
        <w:t xml:space="preserve">one contained </w:t>
      </w:r>
      <w:r>
        <w:rPr>
          <w:color w:val="000000"/>
        </w:rPr>
        <w:t xml:space="preserve">4 haplotypes (Fig. </w:t>
      </w:r>
      <w:r>
        <w:t>6</w:t>
      </w:r>
      <w:r>
        <w:rPr>
          <w:color w:val="000000"/>
        </w:rPr>
        <w:t>b). I</w:t>
      </w:r>
      <w:r>
        <w:rPr>
          <w:rFonts w:ascii="Times New Roman" w:eastAsia="Times New Roman" w:hAnsi="Times New Roman" w:cs="Times New Roman"/>
        </w:rPr>
        <w:t>t was reasonable to assume that a fur seal could consume at least part of more than one penguin per feeding opportunity. Therefore, by t</w:t>
      </w:r>
      <w:r>
        <w:rPr>
          <w:rFonts w:ascii="Times New Roman" w:eastAsia="Times New Roman" w:hAnsi="Times New Roman" w:cs="Times New Roman"/>
          <w:color w:val="000000"/>
        </w:rPr>
        <w:t>aking two distinct genetic haplotypes present within a sample to represent at least two distinct individual birds consumed, we estimated at least 16 individual penguins were consumed across the 99 scat samples, from two sampling locations and multiple seasons.</w:t>
      </w:r>
    </w:p>
    <w:p w14:paraId="048D7E9E" w14:textId="77777777" w:rsidR="0056645C" w:rsidRDefault="0056645C">
      <w:pPr>
        <w:pBdr>
          <w:top w:val="nil"/>
          <w:left w:val="nil"/>
          <w:bottom w:val="nil"/>
          <w:right w:val="nil"/>
          <w:between w:val="nil"/>
        </w:pBdr>
      </w:pPr>
    </w:p>
    <w:p w14:paraId="433F1737" w14:textId="77777777" w:rsidR="0056645C" w:rsidRDefault="00000000">
      <w:pPr>
        <w:pStyle w:val="Heading2"/>
      </w:pPr>
      <w:bookmarkStart w:id="94" w:name="_heading=h.lnxbz9" w:colFirst="0" w:colLast="0"/>
      <w:bookmarkEnd w:id="94"/>
      <w:r>
        <w:t>Discussion</w:t>
      </w:r>
    </w:p>
    <w:p w14:paraId="666A6C13" w14:textId="77777777" w:rsidR="0056645C" w:rsidRDefault="0056645C"/>
    <w:p w14:paraId="1BC0FF9A" w14:textId="28E8271A" w:rsidR="0056645C" w:rsidDel="00666C6A" w:rsidRDefault="00000000">
      <w:pPr>
        <w:rPr>
          <w:del w:id="95" w:author="Natasha (Tash) Hardy" w:date="2024-03-24T11:58:00Z"/>
        </w:rPr>
      </w:pPr>
      <w:bookmarkStart w:id="96" w:name="_heading=h.1ksv4uv" w:colFirst="0" w:colLast="0"/>
      <w:bookmarkEnd w:id="96"/>
      <w:del w:id="97" w:author="Natasha (Tash) Hardy" w:date="2024-03-24T11:58:00Z">
        <w:r w:rsidDel="00666C6A">
          <w:rPr>
            <w:color w:val="000000"/>
          </w:rPr>
          <w:delText xml:space="preserve">We leveraged the </w:delText>
        </w:r>
        <w:r w:rsidDel="00666C6A">
          <w:delText>growing utility of</w:delText>
        </w:r>
        <w:r w:rsidDel="00666C6A">
          <w:rPr>
            <w:color w:val="000000"/>
          </w:rPr>
          <w:delText xml:space="preserve"> metabarcoding alongside traditional diet analysis methods (Bowen et al</w:delText>
        </w:r>
        <w:r w:rsidDel="00666C6A">
          <w:delText>. 2013)</w:delText>
        </w:r>
        <w:r w:rsidDel="00666C6A">
          <w:rPr>
            <w:color w:val="000000"/>
          </w:rPr>
          <w:delText>, to investigate a wildlife conflict in southeastern Australia. Our f</w:delText>
        </w:r>
        <w:r w:rsidDel="00666C6A">
          <w:delText xml:space="preserve">irst </w:delText>
        </w:r>
        <w:r w:rsidDel="00666C6A">
          <w:rPr>
            <w:color w:val="000000"/>
          </w:rPr>
          <w:delText xml:space="preserve">goal </w:delText>
        </w:r>
        <w:r w:rsidDel="00666C6A">
          <w:delText>was to sample seabird remains in long-nosed fur seal diets from a greater number of locations in southeastern Australia compared to surveys previously performed sporadically in space and time. Secondly, we aimed to perform the traditional morphological assay alongside the new and complementary DNA metabarcoding to better relate these methods for this study system. Thirdly, we aimed to fully exploit information available from both morphological and genetic assays to improve monitoring of this wildlife interaction by reporting relative quantitative information and genetic diversity of little penguins consumed.</w:delText>
        </w:r>
      </w:del>
    </w:p>
    <w:p w14:paraId="561A8399" w14:textId="77777777" w:rsidR="0056645C" w:rsidRDefault="00000000" w:rsidP="00666C6A">
      <w:pPr>
        <w:rPr>
          <w:color w:val="000000"/>
        </w:rPr>
        <w:pPrChange w:id="98" w:author="Natasha (Tash) Hardy" w:date="2024-03-24T11:58:00Z">
          <w:pPr>
            <w:ind w:firstLine="720"/>
          </w:pPr>
        </w:pPrChange>
      </w:pPr>
      <w:bookmarkStart w:id="99" w:name="_heading=h.v2jhygb6wwzj" w:colFirst="0" w:colLast="0"/>
      <w:bookmarkEnd w:id="99"/>
      <w:r>
        <w:rPr>
          <w:color w:val="000000"/>
        </w:rPr>
        <w:t xml:space="preserve">We provide an updated and </w:t>
      </w:r>
      <w:r>
        <w:t>nuanced</w:t>
      </w:r>
      <w:r>
        <w:rPr>
          <w:color w:val="000000"/>
        </w:rPr>
        <w:t xml:space="preserve"> predation incidence range for seabirds overall (9.1–29.3%) and little penguins (6.1–25.3%) in long-nosed fur seal </w:t>
      </w:r>
      <w:r>
        <w:t>diets based on detection rates of hard-part and genetic assays, as well as the detection rate of genetically abundant samples, expanding previous information on occurrence rates (2–13%) (Page et al. 2005; Hardy et al. 2017; Goldsworthy et al. 2019)</w:t>
      </w:r>
      <w:r>
        <w:rPr>
          <w:color w:val="000000"/>
        </w:rPr>
        <w:t>. We confirm that little penguins remain the most commonly consumed seabird by long-nosed fur seals in comparison to other avian taxa as detected by both assay types. Here, DNA metabarcoding also offered key advantages over morphological analysis – quantitative information on: (</w:t>
      </w:r>
      <w:proofErr w:type="spellStart"/>
      <w:r>
        <w:rPr>
          <w:color w:val="000000"/>
        </w:rPr>
        <w:t>i</w:t>
      </w:r>
      <w:proofErr w:type="spellEnd"/>
      <w:r>
        <w:rPr>
          <w:color w:val="000000"/>
        </w:rPr>
        <w:t>) greater diversity disc</w:t>
      </w:r>
      <w:r>
        <w:t xml:space="preserve">overy by detection of multiple prey taxa within a single scat sample, (ii) </w:t>
      </w:r>
      <w:r>
        <w:rPr>
          <w:color w:val="000000"/>
        </w:rPr>
        <w:t>absolute and relative abundances of taxa recovered using DNA to provide more conservative and nuanced estimates of predation rates, and (iii) preliminary estimates of predation impact</w:t>
      </w:r>
      <w:r>
        <w:t>,</w:t>
      </w:r>
      <w:r>
        <w:rPr>
          <w:color w:val="000000"/>
        </w:rPr>
        <w:t xml:space="preserve"> </w:t>
      </w:r>
      <w:r>
        <w:t xml:space="preserve">likely involving </w:t>
      </w:r>
      <w:r>
        <w:rPr>
          <w:color w:val="000000"/>
        </w:rPr>
        <w:t>at least 16 indivi</w:t>
      </w:r>
      <w:r>
        <w:t xml:space="preserve">dual </w:t>
      </w:r>
      <w:r>
        <w:rPr>
          <w:color w:val="000000"/>
        </w:rPr>
        <w:t>penguins, by exploring the spatial and temporal distribution of haplotypes.</w:t>
      </w:r>
    </w:p>
    <w:p w14:paraId="52375774" w14:textId="77777777" w:rsidR="0056645C" w:rsidRDefault="0056645C">
      <w:bookmarkStart w:id="100" w:name="_heading=h.srp80mbekiof" w:colFirst="0" w:colLast="0"/>
      <w:bookmarkEnd w:id="100"/>
    </w:p>
    <w:p w14:paraId="3022D2EF" w14:textId="77777777" w:rsidR="0056645C" w:rsidRDefault="00000000">
      <w:pPr>
        <w:pStyle w:val="Heading3"/>
      </w:pPr>
      <w:bookmarkStart w:id="101" w:name="_heading=h.arkwr4kox8i4" w:colFirst="0" w:colLast="0"/>
      <w:bookmarkEnd w:id="101"/>
      <w:r>
        <w:lastRenderedPageBreak/>
        <w:t>Implications for long-nosed fur seal and little penguin interactions</w:t>
      </w:r>
    </w:p>
    <w:p w14:paraId="4302F3D7" w14:textId="77777777" w:rsidR="0056645C" w:rsidRDefault="0056645C"/>
    <w:p w14:paraId="06FAADCF" w14:textId="77777777" w:rsidR="00D174C3" w:rsidRDefault="00000000">
      <w:pPr>
        <w:rPr>
          <w:ins w:id="102" w:author="Natasha (Tash) Hardy" w:date="2024-03-24T12:58:00Z"/>
        </w:rPr>
      </w:pPr>
      <w:r>
        <w:rPr>
          <w:color w:val="000000"/>
        </w:rPr>
        <w:t>Previous studies using either assay technique alone have identified little penguin remains at relatively low frequencies in relation to seals’ total diets (as a percentage of samples: 5.9% in Page et al. 2005, &lt;2% in Hardy et al. 2017, ~13% in Goldsworthy et al. 2019). The</w:t>
      </w:r>
      <w:ins w:id="103" w:author="Natasha (Tash) Hardy" w:date="2024-03-24T12:27:00Z">
        <w:r w:rsidR="00A60552">
          <w:rPr>
            <w:color w:val="000000"/>
          </w:rPr>
          <w:t>se past values are similar to the</w:t>
        </w:r>
      </w:ins>
      <w:r>
        <w:rPr>
          <w:color w:val="000000"/>
        </w:rPr>
        <w:t xml:space="preserve"> lower range of estimates observed here (9.1% of samples for seabirds, 6.1% for penguins)</w:t>
      </w:r>
      <w:r>
        <w:t>, and which corresponded to the number of samples</w:t>
      </w:r>
      <w:r>
        <w:rPr>
          <w:color w:val="000000"/>
        </w:rPr>
        <w:t xml:space="preserve"> containing large quantities of prey DNA</w:t>
      </w:r>
      <w:del w:id="104" w:author="Natasha (Tash) Hardy" w:date="2024-03-24T12:27:00Z">
        <w:r w:rsidDel="00A60552">
          <w:delText>,</w:delText>
        </w:r>
        <w:r w:rsidDel="00A60552">
          <w:rPr>
            <w:color w:val="000000"/>
          </w:rPr>
          <w:delText xml:space="preserve"> corroborate these previously reported predation rates for the region</w:delText>
        </w:r>
      </w:del>
      <w:r>
        <w:rPr>
          <w:color w:val="000000"/>
        </w:rPr>
        <w:t>. However, the dete</w:t>
      </w:r>
      <w:r>
        <w:t>ction from hard</w:t>
      </w:r>
      <w:ins w:id="105" w:author="Natasha (Tash) Hardy" w:date="2024-03-24T12:27:00Z">
        <w:r w:rsidR="00A60552">
          <w:t>–</w:t>
        </w:r>
      </w:ins>
      <w:del w:id="106" w:author="Natasha (Tash) Hardy" w:date="2024-03-24T12:27:00Z">
        <w:r w:rsidDel="00A60552">
          <w:delText xml:space="preserve"> </w:delText>
        </w:r>
      </w:del>
      <w:r>
        <w:t xml:space="preserve">part remains (29.3% of samples for seabirds, and 25.3% for penguins) and the </w:t>
      </w:r>
      <w:r>
        <w:rPr>
          <w:color w:val="000000"/>
        </w:rPr>
        <w:t>upper range of estimates from genetic remains (</w:t>
      </w:r>
      <w:r>
        <w:t xml:space="preserve">21.2% of samples for seabirds, and 10.1% for penguins) is possible and is concerning if further </w:t>
      </w:r>
      <w:del w:id="107" w:author="Natasha (Tash) Hardy" w:date="2024-03-24T12:28:00Z">
        <w:r w:rsidDel="00A60552">
          <w:delText>evidence highlights</w:delText>
        </w:r>
      </w:del>
      <w:ins w:id="108" w:author="Natasha (Tash) Hardy" w:date="2024-03-24T12:28:00Z">
        <w:r w:rsidR="00A60552">
          <w:t xml:space="preserve">monitoring reveals </w:t>
        </w:r>
      </w:ins>
      <w:del w:id="109" w:author="Natasha (Tash) Hardy" w:date="2024-03-24T12:28:00Z">
        <w:r w:rsidDel="00A60552">
          <w:delText xml:space="preserve"> an </w:delText>
        </w:r>
      </w:del>
      <w:r>
        <w:t>increase</w:t>
      </w:r>
      <w:ins w:id="110" w:author="Natasha (Tash) Hardy" w:date="2024-03-24T12:28:00Z">
        <w:r w:rsidR="00A60552">
          <w:t>s</w:t>
        </w:r>
      </w:ins>
      <w:r>
        <w:t xml:space="preserve"> in penguin consumption by long-nosed fur seals. </w:t>
      </w:r>
      <w:del w:id="111" w:author="Natasha (Tash) Hardy" w:date="2024-03-24T12:29:00Z">
        <w:r w:rsidDel="005A3D93">
          <w:delText>We are confident that both assays were applied under best practice operating conditions, and t</w:delText>
        </w:r>
      </w:del>
      <w:ins w:id="112" w:author="Natasha (Tash) Hardy" w:date="2024-03-24T12:29:00Z">
        <w:r w:rsidR="005A3D93">
          <w:t>W</w:t>
        </w:r>
      </w:ins>
      <w:del w:id="113" w:author="Natasha (Tash) Hardy" w:date="2024-03-24T12:29:00Z">
        <w:r w:rsidDel="005A3D93">
          <w:delText>he reason w</w:delText>
        </w:r>
      </w:del>
      <w:r>
        <w:t xml:space="preserve">e report this range of predation occurrence </w:t>
      </w:r>
      <w:del w:id="114" w:author="Natasha (Tash) Hardy" w:date="2024-03-24T12:29:00Z">
        <w:r w:rsidDel="005A3D93">
          <w:delText xml:space="preserve">is mainly biological – </w:delText>
        </w:r>
      </w:del>
      <w:r>
        <w:t>because</w:t>
      </w:r>
      <w:ins w:id="115" w:author="Natasha (Tash) Hardy" w:date="2024-03-24T12:30:00Z">
        <w:r w:rsidR="005A3D93">
          <w:t>,</w:t>
        </w:r>
      </w:ins>
      <w:r>
        <w:t xml:space="preserve"> regardless of the assay used, the persistence of feathers or soft tissues in scats remains an area of research and development (Goldsworthy et al., 2019), as does the relationship between genetic information and quantity of prey consumed (Thomas et al., 2014; </w:t>
      </w:r>
      <w:proofErr w:type="spellStart"/>
      <w:r>
        <w:t>Deagle</w:t>
      </w:r>
      <w:proofErr w:type="spellEnd"/>
      <w:r>
        <w:t xml:space="preserve"> et al.</w:t>
      </w:r>
      <w:r w:rsidR="00C6721D">
        <w:t>,</w:t>
      </w:r>
      <w:r>
        <w:t xml:space="preserve"> 2019). </w:t>
      </w:r>
    </w:p>
    <w:p w14:paraId="635150DA" w14:textId="7B204A4A" w:rsidR="0056645C" w:rsidRPr="00D174C3" w:rsidRDefault="00000000" w:rsidP="00D174C3">
      <w:pPr>
        <w:ind w:firstLine="720"/>
        <w:rPr>
          <w:rFonts w:ascii="Times New Roman" w:eastAsia="Times New Roman" w:hAnsi="Times New Roman" w:cs="Times New Roman"/>
          <w:rPrChange w:id="116" w:author="Natasha (Tash) Hardy" w:date="2024-03-24T12:58:00Z">
            <w:rPr/>
          </w:rPrChange>
        </w:rPr>
        <w:pPrChange w:id="117" w:author="Natasha (Tash) Hardy" w:date="2024-03-24T12:58:00Z">
          <w:pPr/>
        </w:pPrChange>
      </w:pPr>
      <w:r>
        <w:t xml:space="preserve">Improving confidence in the results of these assays requires longer-term replication of the work and ongoing monitoring of </w:t>
      </w:r>
      <w:del w:id="118" w:author="Natasha (Tash) Hardy" w:date="2024-03-24T12:31:00Z">
        <w:r w:rsidDel="005A3D93">
          <w:delText xml:space="preserve">the </w:delText>
        </w:r>
      </w:del>
      <w:ins w:id="119" w:author="Natasha (Tash) Hardy" w:date="2024-03-24T12:31:00Z">
        <w:r w:rsidR="005A3D93">
          <w:t>th</w:t>
        </w:r>
        <w:r w:rsidR="005A3D93">
          <w:t>is</w:t>
        </w:r>
        <w:r w:rsidR="005A3D93">
          <w:t xml:space="preserve"> </w:t>
        </w:r>
      </w:ins>
      <w:r>
        <w:t>wildlife conflict using multiple surveillance techniques, paired with experimentation (for example Reinhold et al., 2022) to ascertain the closest to reality estimate of consumption of a species of conservation concern.</w:t>
      </w:r>
      <w:ins w:id="120" w:author="Natasha (Tash) Hardy" w:date="2024-03-24T12:58:00Z">
        <w:r w:rsidR="00D174C3" w:rsidRPr="00D174C3">
          <w:t xml:space="preserve"> </w:t>
        </w:r>
        <w:r w:rsidR="00D174C3">
          <w:t xml:space="preserve">Notably, when using relative read abundance information, </w:t>
        </w:r>
        <w:r w:rsidR="00D174C3">
          <w:t xml:space="preserve">we </w:t>
        </w:r>
        <w:r w:rsidR="00D174C3">
          <w:t xml:space="preserve">provided a more conservative estimate of predation incidence based on samples that contained large quantities of DNA and thus likely to represent a fresher meal and more recent predation event. These estimates, of 6.1% of samples containing little </w:t>
        </w:r>
        <w:r w:rsidR="00D174C3">
          <w:lastRenderedPageBreak/>
          <w:t xml:space="preserve">penguins, were </w:t>
        </w:r>
        <w:r w:rsidR="00D174C3">
          <w:t>most</w:t>
        </w:r>
        <w:r w:rsidR="00D174C3">
          <w:t xml:space="preserve"> similar to past results from hard-part analyses generated from much larger datasets (&gt; 1000 samples, &lt;5% of samples; Page et al., 2005).</w:t>
        </w:r>
      </w:ins>
    </w:p>
    <w:p w14:paraId="5194567B" w14:textId="30E8B7A6" w:rsidR="00D174C3" w:rsidDel="00D174C3" w:rsidRDefault="00000000" w:rsidP="00D174C3">
      <w:pPr>
        <w:ind w:firstLine="720"/>
        <w:rPr>
          <w:del w:id="121" w:author="Natasha (Tash) Hardy" w:date="2024-03-24T12:59:00Z"/>
          <w:moveTo w:id="122" w:author="Natasha (Tash) Hardy" w:date="2024-03-24T12:56:00Z"/>
          <w:rFonts w:ascii="Times New Roman" w:eastAsia="Times New Roman" w:hAnsi="Times New Roman" w:cs="Times New Roman"/>
        </w:rPr>
      </w:pPr>
      <w:r>
        <w:t>DNA metabarcoding was useful in detecting taxonomic mixtures in scat samples</w:t>
      </w:r>
      <w:ins w:id="123" w:author="Natasha (Tash) Hardy" w:date="2024-03-24T12:32:00Z">
        <w:r w:rsidR="005A3D93">
          <w:t>, here</w:t>
        </w:r>
      </w:ins>
      <w:r>
        <w:t xml:space="preserve"> containing up to 2 distinct seabird prey taxa compared to hard-part analysis that did not detect more than one prey taxon at a time</w:t>
      </w:r>
      <w:ins w:id="124" w:author="Natasha (Tash) Hardy" w:date="2024-03-24T12:40:00Z">
        <w:r w:rsidR="00C06BE6">
          <w:t>, a</w:t>
        </w:r>
      </w:ins>
      <w:ins w:id="125" w:author="Natasha (Tash) Hardy" w:date="2024-03-24T12:41:00Z">
        <w:r w:rsidR="00C06BE6">
          <w:t xml:space="preserve">nd for little penguins using haplotype polymorphism analyses – the potential number of individual </w:t>
        </w:r>
      </w:ins>
      <w:ins w:id="126" w:author="Natasha (Tash) Hardy" w:date="2024-03-24T12:56:00Z">
        <w:r w:rsidR="00D174C3">
          <w:t xml:space="preserve">penguins </w:t>
        </w:r>
      </w:ins>
      <w:ins w:id="127" w:author="Natasha (Tash) Hardy" w:date="2024-03-24T12:41:00Z">
        <w:r w:rsidR="00C06BE6">
          <w:t>consumed</w:t>
        </w:r>
      </w:ins>
      <w:r>
        <w:t xml:space="preserve">. </w:t>
      </w:r>
      <w:del w:id="128" w:author="Natasha (Tash) Hardy" w:date="2024-03-24T12:34:00Z">
        <w:r w:rsidDel="005A3D93">
          <w:delText xml:space="preserve">Notably, Page et al. (2005) assume that scats containing feathers from any seabird species represent consumption of one individual of that species, while Goldsworthy et al. (2013) posit from mass-balance modelling and experimental work that multiple scats could also result in passing feathers from a single bird, thus highlighting that </w:delText>
        </w:r>
      </w:del>
      <w:del w:id="129" w:author="Natasha (Tash) Hardy" w:date="2024-03-24T12:33:00Z">
        <w:r w:rsidDel="005A3D93">
          <w:delText xml:space="preserve">multiple individuals are historically </w:delText>
        </w:r>
      </w:del>
      <w:ins w:id="130" w:author="Natasha (Tash) Hardy" w:date="2024-03-24T12:34:00Z">
        <w:r w:rsidR="005A3D93">
          <w:t>M</w:t>
        </w:r>
      </w:ins>
      <w:ins w:id="131" w:author="Natasha (Tash) Hardy" w:date="2024-03-24T12:33:00Z">
        <w:r w:rsidR="005A3D93">
          <w:t>ultiple individual</w:t>
        </w:r>
      </w:ins>
      <w:ins w:id="132" w:author="Natasha (Tash) Hardy" w:date="2024-03-24T12:34:00Z">
        <w:r w:rsidR="005A3D93">
          <w:t xml:space="preserve"> birds </w:t>
        </w:r>
      </w:ins>
      <w:ins w:id="133" w:author="Natasha (Tash) Hardy" w:date="2024-03-24T12:33:00Z">
        <w:r w:rsidR="005A3D93">
          <w:t>are</w:t>
        </w:r>
        <w:r w:rsidR="005A3D93">
          <w:t xml:space="preserve"> </w:t>
        </w:r>
      </w:ins>
      <w:r>
        <w:t xml:space="preserve">impossible to distinguish </w:t>
      </w:r>
      <w:ins w:id="134" w:author="Natasha (Tash) Hardy" w:date="2024-03-24T12:33:00Z">
        <w:r w:rsidR="005A3D93">
          <w:t xml:space="preserve">accurately </w:t>
        </w:r>
      </w:ins>
      <w:r>
        <w:t>from feathers and the number of scats required to pass a single bird is equally hard to quantify in the field</w:t>
      </w:r>
      <w:ins w:id="135" w:author="Natasha (Tash) Hardy" w:date="2024-03-24T12:33:00Z">
        <w:r w:rsidR="005A3D93">
          <w:t xml:space="preserve"> (Page et al., 2005, Goldsworthy et al., </w:t>
        </w:r>
      </w:ins>
      <w:ins w:id="136" w:author="Natasha (Tash) Hardy" w:date="2024-03-24T12:34:00Z">
        <w:r w:rsidR="005A3D93">
          <w:t>2013)</w:t>
        </w:r>
      </w:ins>
      <w:r>
        <w:t xml:space="preserve">. </w:t>
      </w:r>
      <w:moveToRangeStart w:id="137" w:author="Natasha (Tash) Hardy" w:date="2024-03-24T12:56:00Z" w:name="move162177393"/>
      <w:moveTo w:id="138" w:author="Natasha (Tash) Hardy" w:date="2024-03-24T12:56:00Z">
        <w:del w:id="139" w:author="Natasha (Tash) Hardy" w:date="2024-03-24T12:56:00Z">
          <w:r w:rsidR="00D174C3" w:rsidDel="00D174C3">
            <w:delText>For morphological analyses of hard-parts used traditionally and in identifying seabird predation for pinnipeds, there is currently no way to accurately determine the abundance of penguins consumed from feathers or even diagnostic hard-parts (feet, beaks, heads), because of the serious biological biases that affect if and when these parts are consumed or pass through seals’ gastrointestinal tracts. In contrast, t</w:delText>
          </w:r>
        </w:del>
      </w:moveTo>
      <w:ins w:id="140" w:author="Natasha (Tash) Hardy" w:date="2024-03-24T12:56:00Z">
        <w:r w:rsidR="00D174C3">
          <w:t>T</w:t>
        </w:r>
      </w:ins>
      <w:moveTo w:id="141" w:author="Natasha (Tash) Hardy" w:date="2024-03-24T12:56:00Z">
        <w:r w:rsidR="00D174C3">
          <w:t>he genetic assay provided multiple types of quantitative information on penguins consumed</w:t>
        </w:r>
      </w:moveTo>
      <w:ins w:id="142" w:author="Natasha (Tash) Hardy" w:date="2024-03-24T12:57:00Z">
        <w:r w:rsidR="00D174C3">
          <w:t xml:space="preserve"> with which to overcome this issue</w:t>
        </w:r>
      </w:ins>
      <w:moveTo w:id="143" w:author="Natasha (Tash) Hardy" w:date="2024-03-24T12:56:00Z">
        <w:r w:rsidR="00D174C3">
          <w:t>, including a relative read abundance metric that confirmed little penguins as the most common seabird prey and a conservative estimate of individual</w:t>
        </w:r>
      </w:moveTo>
      <w:ins w:id="144" w:author="Natasha (Tash) Hardy" w:date="2024-03-24T12:57:00Z">
        <w:r w:rsidR="00D174C3">
          <w:t xml:space="preserve"> penguin</w:t>
        </w:r>
      </w:ins>
      <w:moveTo w:id="145" w:author="Natasha (Tash) Hardy" w:date="2024-03-24T12:56:00Z">
        <w:r w:rsidR="00D174C3">
          <w:t xml:space="preserve"> intraspecific diversity.</w:t>
        </w:r>
        <w:del w:id="146" w:author="Natasha (Tash) Hardy" w:date="2024-03-24T12:59:00Z">
          <w:r w:rsidR="00D174C3" w:rsidDel="00D174C3">
            <w:delText xml:space="preserve"> </w:delText>
          </w:r>
        </w:del>
        <w:del w:id="147" w:author="Natasha (Tash) Hardy" w:date="2024-03-24T12:57:00Z">
          <w:r w:rsidR="00D174C3" w:rsidDel="00D174C3">
            <w:delText>Notably, when using the relative read abundance information, this provided a more conservative estimate of predation incidence based on samples that contained large quantities of DNA and thus likely to represent a fresher meal and more recent predation event. These estimates, of 6.1% of samples containing little penguins, were also similar to past results from hard-part analyses generated from much larger datasets (&gt; 1000 samples, &lt;5% of samples; Page et al., 2005).</w:delText>
          </w:r>
        </w:del>
      </w:moveTo>
    </w:p>
    <w:moveToRangeEnd w:id="137"/>
    <w:p w14:paraId="5AA16A84" w14:textId="42C67D62" w:rsidR="00D174C3" w:rsidRDefault="00D174C3" w:rsidP="00D174C3">
      <w:pPr>
        <w:ind w:firstLine="720"/>
        <w:rPr>
          <w:ins w:id="148" w:author="Natasha (Tash) Hardy" w:date="2024-03-24T12:56:00Z"/>
        </w:rPr>
      </w:pPr>
    </w:p>
    <w:p w14:paraId="3E0627AB" w14:textId="2A355242" w:rsidR="005A3D93" w:rsidRPr="00C06BE6" w:rsidRDefault="005A3D93" w:rsidP="00C06BE6">
      <w:pPr>
        <w:ind w:firstLine="720"/>
        <w:rPr>
          <w:ins w:id="149" w:author="Natasha (Tash) Hardy" w:date="2024-03-24T12:37:00Z"/>
          <w:rFonts w:ascii="Times New Roman" w:eastAsia="Times New Roman" w:hAnsi="Times New Roman" w:cs="Times New Roman"/>
          <w:rPrChange w:id="150" w:author="Natasha (Tash) Hardy" w:date="2024-03-24T12:39:00Z">
            <w:rPr>
              <w:ins w:id="151" w:author="Natasha (Tash) Hardy" w:date="2024-03-24T12:37:00Z"/>
            </w:rPr>
          </w:rPrChange>
        </w:rPr>
      </w:pPr>
      <w:ins w:id="152" w:author="Natasha (Tash) Hardy" w:date="2024-03-24T12:37:00Z">
        <w:r>
          <w:t>Our results confirmed that m</w:t>
        </w:r>
        <w:r>
          <w:rPr>
            <w:rFonts w:ascii="Times New Roman" w:eastAsia="Times New Roman" w:hAnsi="Times New Roman" w:cs="Times New Roman"/>
          </w:rPr>
          <w:t xml:space="preserve">ost scats with penguin DNA (n = 6 out of 10) contained a single haplotype, however, we found that four scats contained multiple haplotypes, with up to 4 distinct genetic haplotypes, suggesting that long-nosed fur seals can consume not only multiple seabird taxa but also multiple penguins in a single foraging trip (or, given the time it takes for prey to traverse the gastrointestinal system, within about 48h of sampling). This result is more consistent with pinniped foraging ecology than a </w:t>
        </w:r>
      </w:ins>
      <w:ins w:id="153" w:author="Natasha (Tash) Hardy" w:date="2024-03-24T12:38:00Z">
        <w:r>
          <w:rPr>
            <w:rFonts w:ascii="Times New Roman" w:eastAsia="Times New Roman" w:hAnsi="Times New Roman" w:cs="Times New Roman"/>
          </w:rPr>
          <w:t>previous assumption</w:t>
        </w:r>
      </w:ins>
      <w:ins w:id="154" w:author="Natasha (Tash) Hardy" w:date="2024-03-24T12:37:00Z">
        <w:r>
          <w:rPr>
            <w:rFonts w:ascii="Times New Roman" w:eastAsia="Times New Roman" w:hAnsi="Times New Roman" w:cs="Times New Roman"/>
          </w:rPr>
          <w:t xml:space="preserve"> that each scat containing feathers corresponded to a single bird (</w:t>
        </w:r>
        <w:r>
          <w:t>Page et al., 2005)</w:t>
        </w:r>
        <w:r>
          <w:rPr>
            <w:rFonts w:ascii="Times New Roman" w:eastAsia="Times New Roman" w:hAnsi="Times New Roman" w:cs="Times New Roman"/>
          </w:rPr>
          <w:t xml:space="preserve">, because fur seals typically process large prey by shaking it and breaking it up at the surface and may predate multiple prey in a single foraging event </w:t>
        </w:r>
        <w:r>
          <w:t>(Mumma et al., 2016; Hocking et al., 2016).</w:t>
        </w:r>
      </w:ins>
      <w:ins w:id="155" w:author="Natasha (Tash) Hardy" w:date="2024-03-24T12:38:00Z">
        <w:r>
          <w:t xml:space="preserve"> </w:t>
        </w:r>
      </w:ins>
      <w:moveToRangeStart w:id="156" w:author="Natasha (Tash) Hardy" w:date="2024-03-24T12:39:00Z" w:name="move162176363"/>
      <w:moveTo w:id="157" w:author="Natasha (Tash) Hardy" w:date="2024-03-24T12:39:00Z">
        <w:r>
          <w:t>Such feeding behaviour can also result in partial consumption of the prey item and incomplete consumption of diagnostic hard parts</w:t>
        </w:r>
        <w:r>
          <w:rPr>
            <w:rFonts w:ascii="Times New Roman" w:eastAsia="Times New Roman" w:hAnsi="Times New Roman" w:cs="Times New Roman"/>
          </w:rPr>
          <w:t xml:space="preserve">. Therefore using genetic tools to </w:t>
        </w:r>
        <w:r>
          <w:rPr>
            <w:rFonts w:ascii="Times New Roman" w:eastAsia="Times New Roman" w:hAnsi="Times New Roman" w:cs="Times New Roman"/>
          </w:rPr>
          <w:lastRenderedPageBreak/>
          <w:t>fully extract intraspecific genetic diversity within samples warrants further application (see Nearing et al., 2018).</w:t>
        </w:r>
      </w:moveTo>
      <w:moveToRangeEnd w:id="156"/>
      <w:ins w:id="158" w:author="Natasha (Tash) Hardy" w:date="2024-03-24T12:39:00Z">
        <w:r w:rsidR="00C06BE6" w:rsidRPr="00C06BE6">
          <w:rPr>
            <w:rFonts w:ascii="Times New Roman" w:eastAsia="Times New Roman" w:hAnsi="Times New Roman" w:cs="Times New Roman"/>
          </w:rPr>
          <w:t xml:space="preserve"> </w:t>
        </w:r>
      </w:ins>
      <w:ins w:id="159" w:author="Natasha (Tash) Hardy" w:date="2024-03-24T12:41:00Z">
        <w:r w:rsidR="00C06BE6">
          <w:rPr>
            <w:rFonts w:ascii="Times New Roman" w:eastAsia="Times New Roman" w:hAnsi="Times New Roman" w:cs="Times New Roman"/>
          </w:rPr>
          <w:t>Specifically, u</w:t>
        </w:r>
      </w:ins>
      <w:ins w:id="160" w:author="Natasha (Tash) Hardy" w:date="2024-03-24T12:39:00Z">
        <w:r w:rsidR="00C06BE6">
          <w:rPr>
            <w:rFonts w:ascii="Times New Roman" w:eastAsia="Times New Roman" w:hAnsi="Times New Roman" w:cs="Times New Roman"/>
          </w:rPr>
          <w:t xml:space="preserve">sing additional genetic assays that target long fragments of less conserved genes could enable greater detection of intra-specific genetic diversity than the conservative 12s ribosomal gene </w:t>
        </w:r>
        <w:r w:rsidR="00C06BE6">
          <w:t>(Banks et al., 2002)</w:t>
        </w:r>
        <w:r w:rsidR="00C06BE6">
          <w:rPr>
            <w:rFonts w:ascii="Times New Roman" w:eastAsia="Times New Roman" w:hAnsi="Times New Roman" w:cs="Times New Roman"/>
          </w:rPr>
          <w:t>, the use of which in this study, may have produced an underestimate of the number of penguins that could have been consumed.</w:t>
        </w:r>
      </w:ins>
    </w:p>
    <w:p w14:paraId="41979B8E" w14:textId="3A894E5D" w:rsidR="0056645C" w:rsidDel="00C06BE6" w:rsidRDefault="00000000">
      <w:pPr>
        <w:ind w:firstLine="720"/>
        <w:rPr>
          <w:del w:id="161" w:author="Natasha (Tash) Hardy" w:date="2024-03-24T12:39:00Z"/>
        </w:rPr>
      </w:pPr>
      <w:del w:id="162" w:author="Natasha (Tash) Hardy" w:date="2024-03-24T12:39:00Z">
        <w:r w:rsidDel="00C06BE6">
          <w:delText>Further, it is highly likely that a fur seal could consume at least parts of and more than one penguin per feeding opportunity, complicating the assessment of how many scats could correspond to how many birds, or how many birds could be associated with one scat. Additionally, while multiple prey species of fish and cephalopods are frequently detected using hard parts, in practice this rarely occurs for seabirds. This could be due to the fact that seabird consumption is still relatively uncommon for fur seals and that a high volume of feathers would need to pass to equate to an individual.</w:delText>
        </w:r>
      </w:del>
    </w:p>
    <w:p w14:paraId="703760B0" w14:textId="0DABFA7A" w:rsidR="0056645C" w:rsidDel="00C06BE6" w:rsidRDefault="00000000">
      <w:pPr>
        <w:ind w:firstLine="720"/>
        <w:rPr>
          <w:del w:id="163" w:author="Natasha (Tash) Hardy" w:date="2024-03-24T12:39:00Z"/>
          <w:rFonts w:ascii="Times New Roman" w:eastAsia="Times New Roman" w:hAnsi="Times New Roman" w:cs="Times New Roman"/>
        </w:rPr>
      </w:pPr>
      <w:del w:id="164" w:author="Natasha (Tash) Hardy" w:date="2024-03-24T12:35:00Z">
        <w:r w:rsidDel="005A3D93">
          <w:delText>Indeed, our</w:delText>
        </w:r>
      </w:del>
      <w:del w:id="165" w:author="Natasha (Tash) Hardy" w:date="2024-03-24T12:37:00Z">
        <w:r w:rsidDel="005A3D93">
          <w:delText xml:space="preserve"> results confirmed that m</w:delText>
        </w:r>
        <w:r w:rsidDel="005A3D93">
          <w:rPr>
            <w:rFonts w:ascii="Times New Roman" w:eastAsia="Times New Roman" w:hAnsi="Times New Roman" w:cs="Times New Roman"/>
          </w:rPr>
          <w:delText xml:space="preserve">ost scats with penguin DNA (n = 6 out of 10) contained a single haplotype, however, we found that four scats contained multiple haplotypes, with up to 4 distinct genetic haplotypes, suggesting that long-nosed fur seals can consume not only multiple seabird taxa but also multiple penguins in a single foraging trip (or, given the time it takes for prey to traverse the </w:delText>
        </w:r>
        <w:r w:rsidR="00C6721D" w:rsidDel="005A3D93">
          <w:rPr>
            <w:rFonts w:ascii="Times New Roman" w:eastAsia="Times New Roman" w:hAnsi="Times New Roman" w:cs="Times New Roman"/>
          </w:rPr>
          <w:delText>gastro</w:delText>
        </w:r>
        <w:r w:rsidDel="005A3D93">
          <w:rPr>
            <w:rFonts w:ascii="Times New Roman" w:eastAsia="Times New Roman" w:hAnsi="Times New Roman" w:cs="Times New Roman"/>
          </w:rPr>
          <w:delText xml:space="preserve">intestinal system, within about 48h of sampling). This result is more consistent with pinniped foraging ecology than previous assumptions that each scat containing feathers corresponded to a single bird, because fur seals typically process large prey by shaking it and breaking it up at the surface and may predate multiple prey in a single foraging event </w:delText>
        </w:r>
        <w:r w:rsidDel="005A3D93">
          <w:delText>(</w:delText>
        </w:r>
      </w:del>
      <w:del w:id="166" w:author="Natasha (Tash) Hardy" w:date="2024-03-24T12:36:00Z">
        <w:r w:rsidDel="005A3D93">
          <w:delText>Page et al., 2005</w:delText>
        </w:r>
        <w:r w:rsidR="00C6721D" w:rsidDel="005A3D93">
          <w:delText>;</w:delText>
        </w:r>
        <w:r w:rsidDel="005A3D93">
          <w:delText xml:space="preserve"> </w:delText>
        </w:r>
      </w:del>
      <w:del w:id="167" w:author="Natasha (Tash) Hardy" w:date="2024-03-24T12:37:00Z">
        <w:r w:rsidDel="005A3D93">
          <w:delText>Mumma et al.</w:delText>
        </w:r>
        <w:r w:rsidR="00C6721D" w:rsidDel="005A3D93">
          <w:delText>,</w:delText>
        </w:r>
        <w:r w:rsidDel="005A3D93">
          <w:delText xml:space="preserve"> 2016; Hocking et al., 2016). </w:delText>
        </w:r>
      </w:del>
      <w:moveFromRangeStart w:id="168" w:author="Natasha (Tash) Hardy" w:date="2024-03-24T12:39:00Z" w:name="move162176363"/>
      <w:moveFrom w:id="169" w:author="Natasha (Tash) Hardy" w:date="2024-03-24T12:39:00Z">
        <w:del w:id="170" w:author="Natasha (Tash) Hardy" w:date="2024-03-24T12:39:00Z">
          <w:r w:rsidDel="00C06BE6">
            <w:delText>Such feeding behaviour can also result in partial consumption of the prey item and incomplete consumption of diagnostic hard parts</w:delText>
          </w:r>
          <w:r w:rsidDel="00C06BE6">
            <w:rPr>
              <w:rFonts w:ascii="Times New Roman" w:eastAsia="Times New Roman" w:hAnsi="Times New Roman" w:cs="Times New Roman"/>
            </w:rPr>
            <w:delText xml:space="preserve">. Therefore using genetic tools to fully extract intraspecific genetic diversity within samples warrants further application (see Nearing et al., 2018). </w:delText>
          </w:r>
        </w:del>
      </w:moveFrom>
      <w:moveFromRangeEnd w:id="168"/>
      <w:del w:id="171" w:author="Natasha (Tash) Hardy" w:date="2024-03-24T12:39:00Z">
        <w:r w:rsidDel="00C06BE6">
          <w:rPr>
            <w:rFonts w:ascii="Times New Roman" w:eastAsia="Times New Roman" w:hAnsi="Times New Roman" w:cs="Times New Roman"/>
          </w:rPr>
          <w:delText xml:space="preserve">Using additional genetic assays that target long fragments of less conserved genes could enable greater detection of intra-specific genetic diversity than the conservative 12s ribosomal gene </w:delText>
        </w:r>
        <w:r w:rsidDel="00C06BE6">
          <w:delText>(Banks et al., 2002)</w:delText>
        </w:r>
        <w:r w:rsidDel="00C06BE6">
          <w:rPr>
            <w:rFonts w:ascii="Times New Roman" w:eastAsia="Times New Roman" w:hAnsi="Times New Roman" w:cs="Times New Roman"/>
          </w:rPr>
          <w:delText>, the use of which in this study, may have produced an underestimate of the number of penguins that could have been consumed.</w:delText>
        </w:r>
      </w:del>
    </w:p>
    <w:p w14:paraId="1785326E" w14:textId="31EF0E40" w:rsidR="0056645C" w:rsidRDefault="00000000">
      <w:pPr>
        <w:ind w:firstLine="720"/>
        <w:rPr>
          <w:color w:val="000000"/>
        </w:rPr>
      </w:pPr>
      <w:r>
        <w:t xml:space="preserve">While not their preferred prey in comparison to cephalopods and fishes (Page et al., 2005; Goldsworthy et al., 2013; Hardy et al., 2017), it is entirely plausible for long-nosed fur seals which can weigh from 50–150 kg (McKenzie et al., 2007) to consume more than 4 individual little penguins (or parts of) weighing less than 1.5 kg (Williams, 1995). If little penguin predation becomes an important individual foraging strategy even for a fraction of long-nosed fur seal populations, this could have serious negative impacts for isolated penguin populations. In the context of </w:t>
      </w:r>
      <w:r>
        <w:rPr>
          <w:color w:val="000000"/>
        </w:rPr>
        <w:t>recent crashes in little penguin colonies (Sutherland et al. 2022), th</w:t>
      </w:r>
      <w:r>
        <w:t xml:space="preserve">ese data </w:t>
      </w:r>
      <w:r>
        <w:rPr>
          <w:color w:val="000000"/>
        </w:rPr>
        <w:t xml:space="preserve">signal a need for broader and increased monitoring of predation mortality </w:t>
      </w:r>
      <w:ins w:id="172" w:author="Natasha (Tash) Hardy" w:date="2024-03-24T12:42:00Z">
        <w:r w:rsidR="00C06BE6">
          <w:rPr>
            <w:color w:val="000000"/>
          </w:rPr>
          <w:t xml:space="preserve">to little penguins </w:t>
        </w:r>
      </w:ins>
      <w:r>
        <w:rPr>
          <w:color w:val="000000"/>
        </w:rPr>
        <w:t xml:space="preserve">to </w:t>
      </w:r>
      <w:del w:id="173" w:author="Natasha (Tash) Hardy" w:date="2024-03-24T12:42:00Z">
        <w:r w:rsidDel="00C06BE6">
          <w:rPr>
            <w:color w:val="000000"/>
          </w:rPr>
          <w:delText xml:space="preserve">help </w:delText>
        </w:r>
      </w:del>
      <w:r>
        <w:rPr>
          <w:color w:val="000000"/>
        </w:rPr>
        <w:t>inform conservation and management strateg</w:t>
      </w:r>
      <w:r>
        <w:t>ies</w:t>
      </w:r>
      <w:r>
        <w:rPr>
          <w:color w:val="000000"/>
        </w:rPr>
        <w:t>. Predatory behaviours could be transmitted to other predator populations such as the Australian fur seal (</w:t>
      </w:r>
      <w:r>
        <w:rPr>
          <w:i/>
          <w:color w:val="000000"/>
        </w:rPr>
        <w:t xml:space="preserve">A. </w:t>
      </w:r>
      <w:proofErr w:type="spellStart"/>
      <w:r>
        <w:rPr>
          <w:i/>
          <w:color w:val="000000"/>
        </w:rPr>
        <w:t>pusillus</w:t>
      </w:r>
      <w:proofErr w:type="spellEnd"/>
      <w:r>
        <w:rPr>
          <w:i/>
          <w:color w:val="000000"/>
        </w:rPr>
        <w:t xml:space="preserve"> </w:t>
      </w:r>
      <w:proofErr w:type="spellStart"/>
      <w:r>
        <w:rPr>
          <w:i/>
          <w:color w:val="000000"/>
        </w:rPr>
        <w:t>pusi</w:t>
      </w:r>
      <w:ins w:id="174" w:author="Natasha (Tash) Hardy" w:date="2024-03-24T12:43:00Z">
        <w:r w:rsidR="00C06BE6">
          <w:rPr>
            <w:i/>
            <w:color w:val="000000"/>
          </w:rPr>
          <w:t>l</w:t>
        </w:r>
      </w:ins>
      <w:r>
        <w:rPr>
          <w:i/>
          <w:color w:val="000000"/>
        </w:rPr>
        <w:t>lus</w:t>
      </w:r>
      <w:proofErr w:type="spellEnd"/>
      <w:r>
        <w:rPr>
          <w:color w:val="000000"/>
        </w:rPr>
        <w:t>) or Australian sea lions (</w:t>
      </w:r>
      <w:r w:rsidRPr="00C6721D">
        <w:rPr>
          <w:i/>
          <w:iCs/>
          <w:color w:val="000000"/>
        </w:rPr>
        <w:t>Neophoca cinerea</w:t>
      </w:r>
      <w:r>
        <w:rPr>
          <w:color w:val="000000"/>
        </w:rPr>
        <w:t>) which partially overlap in geographic ranges</w:t>
      </w:r>
      <w:ins w:id="175" w:author="Natasha (Tash) Hardy" w:date="2024-03-24T12:42:00Z">
        <w:r w:rsidR="00C06BE6">
          <w:rPr>
            <w:color w:val="000000"/>
          </w:rPr>
          <w:t>.</w:t>
        </w:r>
      </w:ins>
      <w:r>
        <w:rPr>
          <w:color w:val="000000"/>
        </w:rPr>
        <w:t xml:space="preserve"> Despite little (</w:t>
      </w:r>
      <w:proofErr w:type="spellStart"/>
      <w:r>
        <w:rPr>
          <w:color w:val="000000"/>
        </w:rPr>
        <w:t>Deagle</w:t>
      </w:r>
      <w:proofErr w:type="spellEnd"/>
      <w:r>
        <w:rPr>
          <w:color w:val="000000"/>
        </w:rPr>
        <w:t xml:space="preserve"> et al., 2009) to no (Berry et al., 2017) prior identification of little penguins in these species’ diets, prey switching could become a possibility in response to food web disruption under ocean warming and changes in prey availability (</w:t>
      </w:r>
      <w:proofErr w:type="spellStart"/>
      <w:r>
        <w:rPr>
          <w:color w:val="000000"/>
        </w:rPr>
        <w:t>Kliska</w:t>
      </w:r>
      <w:proofErr w:type="spellEnd"/>
      <w:r>
        <w:rPr>
          <w:color w:val="000000"/>
        </w:rPr>
        <w:t xml:space="preserve"> et al.</w:t>
      </w:r>
      <w:r w:rsidR="00C6721D">
        <w:rPr>
          <w:color w:val="000000"/>
        </w:rPr>
        <w:t>,</w:t>
      </w:r>
      <w:r>
        <w:rPr>
          <w:color w:val="000000"/>
        </w:rPr>
        <w:t xml:space="preserve"> 2022) and this could have cascading effects on penguin populations. </w:t>
      </w:r>
    </w:p>
    <w:p w14:paraId="6BEC6E6A" w14:textId="3C2DF993" w:rsidR="0056645C" w:rsidRDefault="00000000">
      <w:pPr>
        <w:ind w:firstLine="720"/>
      </w:pPr>
      <w:r>
        <w:rPr>
          <w:color w:val="000000"/>
        </w:rPr>
        <w:t xml:space="preserve">We note that </w:t>
      </w:r>
      <w:r>
        <w:t xml:space="preserve">two thirds of the LNFS samples did not contain seabird DNA or hard-parts, and likely consist of fishes and cephalopods, their more common prey </w:t>
      </w:r>
      <w:r>
        <w:lastRenderedPageBreak/>
        <w:t>(Hardy et al.</w:t>
      </w:r>
      <w:r w:rsidR="00C6721D">
        <w:t>,</w:t>
      </w:r>
      <w:r>
        <w:t xml:space="preserve"> 2017). Further research of their total diet is ongoing using additional primers to </w:t>
      </w:r>
      <w:del w:id="176" w:author="Natasha (Tash) Hardy" w:date="2024-03-24T12:44:00Z">
        <w:r w:rsidDel="00B23397">
          <w:delText>detect and assess</w:delText>
        </w:r>
      </w:del>
      <w:ins w:id="177" w:author="Natasha (Tash) Hardy" w:date="2024-03-24T12:44:00Z">
        <w:r w:rsidR="00B23397">
          <w:t>investigate</w:t>
        </w:r>
      </w:ins>
      <w:r>
        <w:t xml:space="preserve"> the importance of the non-avian composition of long-nosed fur seal diets in </w:t>
      </w:r>
      <w:proofErr w:type="spellStart"/>
      <w:r>
        <w:t>southeastern</w:t>
      </w:r>
      <w:proofErr w:type="spellEnd"/>
      <w:r>
        <w:t xml:space="preserve"> Australia. Additionally, the impacts of long-nosed fur seal predation need to be considered and managed within the wider forum, ideally using up-to-date cumulative impact assessments for threats to little penguins. For little penguins and in other wildlife conflict situations, endemic predation is natural whereas habitat degradation, environmental change and invasive species are </w:t>
      </w:r>
      <w:ins w:id="178" w:author="Natasha (Tash) Hardy" w:date="2024-03-24T12:44:00Z">
        <w:r w:rsidR="00B23397">
          <w:t xml:space="preserve">often </w:t>
        </w:r>
      </w:ins>
      <w:r>
        <w:t xml:space="preserve">more significant sources of impact to susceptible species (Hervieux et al., 2014; Marshall et al., 2016; </w:t>
      </w:r>
      <w:proofErr w:type="spellStart"/>
      <w:r>
        <w:t>Ropert-Coudert</w:t>
      </w:r>
      <w:proofErr w:type="spellEnd"/>
      <w:r>
        <w:t xml:space="preserve"> et al., 2019).</w:t>
      </w:r>
    </w:p>
    <w:p w14:paraId="6854CB25" w14:textId="77777777" w:rsidR="0056645C" w:rsidRDefault="0056645C">
      <w:pPr>
        <w:ind w:firstLine="720"/>
      </w:pPr>
    </w:p>
    <w:p w14:paraId="18024733" w14:textId="77777777" w:rsidR="0056645C" w:rsidRDefault="00000000">
      <w:pPr>
        <w:pStyle w:val="Heading3"/>
      </w:pPr>
      <w:bookmarkStart w:id="179" w:name="_heading=h.lw304sn4s84b" w:colFirst="0" w:colLast="0"/>
      <w:bookmarkEnd w:id="179"/>
      <w:r>
        <w:t>Important methodological considerations and improvements</w:t>
      </w:r>
    </w:p>
    <w:p w14:paraId="2A723390" w14:textId="77777777" w:rsidR="0056645C" w:rsidRDefault="0056645C"/>
    <w:p w14:paraId="7A30F273" w14:textId="00DC0121" w:rsidR="0056645C" w:rsidRDefault="00000000">
      <w:r>
        <w:t>We highlight that for all assays (i.e., morphological vs. genetic) and metrics (i.e., detections vs. relative abundance data), there are important biological and methodological constraints and biases to consider when attempting to estimate predation incidence (detection and frequency-based) and magnitude (impacted number of prey</w:t>
      </w:r>
      <w:ins w:id="180" w:author="Natasha (Tash) Hardy" w:date="2024-03-24T12:45:00Z">
        <w:r w:rsidR="00B23397">
          <w:t xml:space="preserve"> or biomass</w:t>
        </w:r>
      </w:ins>
      <w:r>
        <w:t xml:space="preserve">) in reality. </w:t>
      </w:r>
    </w:p>
    <w:p w14:paraId="42D22F7F" w14:textId="5688CED0" w:rsidR="0056645C" w:rsidRDefault="00000000">
      <w:pPr>
        <w:ind w:firstLine="720"/>
      </w:pPr>
      <w:proofErr w:type="spellStart"/>
      <w:r>
        <w:t>Deagle</w:t>
      </w:r>
      <w:proofErr w:type="spellEnd"/>
      <w:r>
        <w:t xml:space="preserve"> et al. (2019) simulated the impacts of biases from metrics reported on diet summaries from 20 independent studies, and this indicated that relative read abundance information often provided a more accurate and nuanced view of population-level diet than frequency of occurrence-based data, despite known recovery biases (i.e., such as from amplification bias</w:t>
      </w:r>
      <w:del w:id="181" w:author="Natasha (Tash) Hardy" w:date="2024-03-24T12:46:00Z">
        <w:r w:rsidDel="00B23397">
          <w:delText xml:space="preserve">). </w:delText>
        </w:r>
      </w:del>
      <w:ins w:id="182" w:author="Natasha (Tash) Hardy" w:date="2024-03-24T12:46:00Z">
        <w:r w:rsidR="00B23397">
          <w:t>)</w:t>
        </w:r>
        <w:r w:rsidR="00B23397">
          <w:t xml:space="preserve"> – thus highlighting the importance</w:t>
        </w:r>
      </w:ins>
      <w:del w:id="183" w:author="Natasha (Tash) Hardy" w:date="2024-03-24T12:46:00Z">
        <w:r w:rsidDel="00B23397">
          <w:delText>It is therefore important</w:delText>
        </w:r>
      </w:del>
      <w:r>
        <w:t xml:space="preserve"> </w:t>
      </w:r>
      <w:ins w:id="184" w:author="Natasha (Tash) Hardy" w:date="2024-03-24T12:46:00Z">
        <w:r w:rsidR="00B23397">
          <w:t xml:space="preserve">of </w:t>
        </w:r>
      </w:ins>
      <w:del w:id="185" w:author="Natasha (Tash) Hardy" w:date="2024-03-24T12:46:00Z">
        <w:r w:rsidDel="00B23397">
          <w:delText xml:space="preserve">to </w:delText>
        </w:r>
      </w:del>
      <w:r>
        <w:t>report</w:t>
      </w:r>
      <w:ins w:id="186" w:author="Natasha (Tash) Hardy" w:date="2024-03-24T12:46:00Z">
        <w:r w:rsidR="00B23397">
          <w:t>ing</w:t>
        </w:r>
      </w:ins>
      <w:del w:id="187" w:author="Natasha (Tash) Hardy" w:date="2024-03-24T12:46:00Z">
        <w:r w:rsidDel="00316646">
          <w:delText xml:space="preserve"> the</w:delText>
        </w:r>
      </w:del>
      <w:r>
        <w:t xml:space="preserve"> relative and total abundance data from the genetic assay. </w:t>
      </w:r>
      <w:del w:id="188" w:author="Natasha (Tash) Hardy" w:date="2024-03-24T12:46:00Z">
        <w:r w:rsidDel="00316646">
          <w:delText>Additionally, e</w:delText>
        </w:r>
      </w:del>
      <w:ins w:id="189" w:author="Natasha (Tash) Hardy" w:date="2024-03-24T12:46:00Z">
        <w:r w:rsidR="00316646">
          <w:t>E</w:t>
        </w:r>
      </w:ins>
      <w:r>
        <w:t xml:space="preserve">xperiments performed on seals have shown relationships between relative read abundance and the ranked importance of prey species, and correlations with biomass </w:t>
      </w:r>
      <w:r>
        <w:lastRenderedPageBreak/>
        <w:t>consumed such that it is possible to develop correction factors (</w:t>
      </w:r>
      <w:proofErr w:type="spellStart"/>
      <w:r>
        <w:t>Deagle</w:t>
      </w:r>
      <w:proofErr w:type="spellEnd"/>
      <w:r>
        <w:t xml:space="preserve"> et al., 2005, 2019; Thomas et al., 2014, 2016). </w:t>
      </w:r>
      <w:del w:id="190" w:author="Natasha (Tash) Hardy" w:date="2024-03-24T12:47:00Z">
        <w:r w:rsidDel="00316646">
          <w:delText>With sufficient conservation concern and financial interest, i</w:delText>
        </w:r>
      </w:del>
      <w:ins w:id="191" w:author="Natasha (Tash) Hardy" w:date="2024-03-24T12:47:00Z">
        <w:r w:rsidR="00316646">
          <w:t>I</w:t>
        </w:r>
      </w:ins>
      <w:r>
        <w:t xml:space="preserve">t </w:t>
      </w:r>
      <w:del w:id="192" w:author="Natasha (Tash) Hardy" w:date="2024-03-24T12:47:00Z">
        <w:r w:rsidDel="00316646">
          <w:delText>is feasible to anticipate the</w:delText>
        </w:r>
      </w:del>
      <w:ins w:id="193" w:author="Natasha (Tash) Hardy" w:date="2024-03-24T12:47:00Z">
        <w:r w:rsidR="00316646">
          <w:t>may become relevant to</w:t>
        </w:r>
      </w:ins>
      <w:r>
        <w:t xml:space="preserve"> develo</w:t>
      </w:r>
      <w:ins w:id="194" w:author="Natasha (Tash) Hardy" w:date="2024-03-24T12:47:00Z">
        <w:r w:rsidR="00316646">
          <w:t>p</w:t>
        </w:r>
      </w:ins>
      <w:ins w:id="195" w:author="Natasha (Tash) Hardy" w:date="2024-03-24T12:48:00Z">
        <w:r w:rsidR="00316646">
          <w:t xml:space="preserve"> genetic</w:t>
        </w:r>
      </w:ins>
      <w:del w:id="196" w:author="Natasha (Tash) Hardy" w:date="2024-03-24T12:47:00Z">
        <w:r w:rsidDel="00316646">
          <w:delText>pment of</w:delText>
        </w:r>
      </w:del>
      <w:r>
        <w:t xml:space="preserve"> tissue correction factors through experimental diet studies (</w:t>
      </w:r>
      <w:del w:id="197" w:author="Natasha (Tash) Hardy" w:date="2024-03-24T12:48:00Z">
        <w:r w:rsidDel="00316646">
          <w:delText xml:space="preserve">applied to genetic assay and </w:delText>
        </w:r>
      </w:del>
      <w:r>
        <w:t xml:space="preserve">similar to Reinhold et al., 2022) for this wildlife conflict scenario. Therefore, publishing all sound information on predation of seabirds by long-nosed fur seals </w:t>
      </w:r>
      <w:del w:id="198" w:author="Natasha (Tash) Hardy" w:date="2024-03-24T12:49:00Z">
        <w:r w:rsidDel="00316646">
          <w:delText>may provide</w:delText>
        </w:r>
      </w:del>
      <w:ins w:id="199" w:author="Natasha (Tash) Hardy" w:date="2024-03-24T12:49:00Z">
        <w:r w:rsidR="00316646">
          <w:t>will be</w:t>
        </w:r>
      </w:ins>
      <w:r>
        <w:t xml:space="preserve"> useful </w:t>
      </w:r>
      <w:del w:id="200" w:author="Natasha (Tash) Hardy" w:date="2024-03-24T12:49:00Z">
        <w:r w:rsidDel="00316646">
          <w:delText>information with which to continue to</w:delText>
        </w:r>
      </w:del>
      <w:ins w:id="201" w:author="Natasha (Tash) Hardy" w:date="2024-03-24T12:49:00Z">
        <w:r w:rsidR="00316646">
          <w:t>to future</w:t>
        </w:r>
      </w:ins>
      <w:r>
        <w:t xml:space="preserve"> </w:t>
      </w:r>
      <w:del w:id="202" w:author="Natasha (Tash) Hardy" w:date="2024-03-24T12:49:00Z">
        <w:r w:rsidDel="00316646">
          <w:delText xml:space="preserve">investigate </w:delText>
        </w:r>
      </w:del>
      <w:ins w:id="203" w:author="Natasha (Tash) Hardy" w:date="2024-03-24T12:49:00Z">
        <w:r w:rsidR="00316646">
          <w:t>investigat</w:t>
        </w:r>
        <w:r w:rsidR="00316646">
          <w:t>ions of</w:t>
        </w:r>
        <w:r w:rsidR="00316646">
          <w:t xml:space="preserve"> </w:t>
        </w:r>
      </w:ins>
      <w:r>
        <w:t xml:space="preserve">this species interaction </w:t>
      </w:r>
      <w:del w:id="204" w:author="Natasha (Tash) Hardy" w:date="2024-03-24T12:49:00Z">
        <w:r w:rsidDel="00316646">
          <w:delText xml:space="preserve">and wildlife conflict </w:delText>
        </w:r>
      </w:del>
      <w:r>
        <w:t xml:space="preserve">scenario. </w:t>
      </w:r>
    </w:p>
    <w:p w14:paraId="1474EF6F" w14:textId="7BEBCBBD" w:rsidR="0056645C" w:rsidRDefault="00000000">
      <w:pPr>
        <w:ind w:firstLine="720"/>
      </w:pPr>
      <w:r>
        <w:t xml:space="preserve">Notably, </w:t>
      </w:r>
      <w:del w:id="205" w:author="Natasha (Tash) Hardy" w:date="2024-03-24T12:49:00Z">
        <w:r w:rsidDel="0052264A">
          <w:delText>while our decision to</w:delText>
        </w:r>
      </w:del>
      <w:ins w:id="206" w:author="Natasha (Tash) Hardy" w:date="2024-03-24T12:49:00Z">
        <w:r w:rsidR="0052264A">
          <w:t>we</w:t>
        </w:r>
      </w:ins>
      <w:r>
        <w:t xml:space="preserve"> report </w:t>
      </w:r>
      <w:del w:id="207" w:author="Natasha (Tash) Hardy" w:date="2024-03-24T12:49:00Z">
        <w:r w:rsidDel="0052264A">
          <w:delText xml:space="preserve">samples in relation to </w:delText>
        </w:r>
      </w:del>
      <w:r>
        <w:t>sequence abundance</w:t>
      </w:r>
      <w:ins w:id="208" w:author="Natasha (Tash) Hardy" w:date="2024-03-24T12:49:00Z">
        <w:r w:rsidR="0052264A">
          <w:t>s</w:t>
        </w:r>
      </w:ins>
      <w:r>
        <w:t xml:space="preserve"> </w:t>
      </w:r>
      <w:del w:id="209" w:author="Natasha (Tash) Hardy" w:date="2024-03-24T12:50:00Z">
        <w:r w:rsidDel="0052264A">
          <w:delText xml:space="preserve">requires caution, we do so </w:delText>
        </w:r>
      </w:del>
      <w:r>
        <w:t xml:space="preserve">after they have passed stringent sequence quality filtering steps, including </w:t>
      </w:r>
      <w:ins w:id="210" w:author="Natasha (Tash) Hardy" w:date="2024-03-24T12:50:00Z">
        <w:r w:rsidR="0052264A">
          <w:t xml:space="preserve">a </w:t>
        </w:r>
      </w:ins>
      <w:del w:id="211" w:author="Natasha (Tash) Hardy" w:date="2024-03-24T12:50:00Z">
        <w:r w:rsidDel="0052264A">
          <w:delText>the choice to increase the</w:delText>
        </w:r>
      </w:del>
      <w:ins w:id="212" w:author="Natasha (Tash) Hardy" w:date="2024-03-24T12:50:00Z">
        <w:r w:rsidR="0052264A">
          <w:t>stringent</w:t>
        </w:r>
      </w:ins>
      <w:r>
        <w:t xml:space="preserve"> threshold for excluding sequences from the recommended 0.1% (Fox et al., 2014) to </w:t>
      </w:r>
      <w:r>
        <w:rPr>
          <w:highlight w:val="white"/>
        </w:rPr>
        <w:t xml:space="preserve">1% of total sequence abundance. This also follows many conservative decisions for the entire pipeline, including the use of a custom single-step fusion PCR over two-step PCR which reduces the risk of sample cross-contamination at a risky point in the workflow, that of amplification </w:t>
      </w:r>
      <w:r>
        <w:t>(</w:t>
      </w:r>
      <w:proofErr w:type="spellStart"/>
      <w:r>
        <w:t>Taberlet</w:t>
      </w:r>
      <w:proofErr w:type="spellEnd"/>
      <w:r>
        <w:t xml:space="preserve"> et al., 2018; Schnell et al., 2015). </w:t>
      </w:r>
      <w:del w:id="213" w:author="Natasha (Tash) Hardy" w:date="2024-03-24T11:33:00Z">
        <w:r w:rsidDel="00250BCD">
          <w:delText xml:space="preserve">Metabarcoding </w:delText>
        </w:r>
      </w:del>
      <w:ins w:id="214" w:author="Natasha (Tash) Hardy" w:date="2024-03-24T11:33:00Z">
        <w:r w:rsidR="00250BCD">
          <w:t xml:space="preserve">DNA-based diet analysis </w:t>
        </w:r>
      </w:ins>
      <w:r>
        <w:t>studies crucially rely on and have reported quantitative and semi-quantitative results from genetic assays for decades (</w:t>
      </w:r>
      <w:proofErr w:type="spellStart"/>
      <w:r>
        <w:t>Deagle</w:t>
      </w:r>
      <w:proofErr w:type="spellEnd"/>
      <w:r>
        <w:t xml:space="preserve"> et al., 2005). </w:t>
      </w:r>
      <w:del w:id="215" w:author="Natasha (Tash) Hardy" w:date="2024-03-24T12:51:00Z">
        <w:r w:rsidDel="0052264A">
          <w:delText>Stringent sequence quality and abundance filtering were followed to exclude the possibility of false positives beyond sequencing error, h</w:delText>
        </w:r>
      </w:del>
      <w:ins w:id="216" w:author="Natasha (Tash) Hardy" w:date="2024-03-24T12:51:00Z">
        <w:r w:rsidR="0052264A">
          <w:t>H</w:t>
        </w:r>
      </w:ins>
      <w:r>
        <w:t>owever stringency also represents a significant loss of data on wildlife interactions (</w:t>
      </w:r>
      <w:proofErr w:type="spellStart"/>
      <w:r>
        <w:t>Deagle</w:t>
      </w:r>
      <w:proofErr w:type="spellEnd"/>
      <w:r>
        <w:t xml:space="preserve"> et al., 2013) and thus we likely excluded several true positives </w:t>
      </w:r>
      <w:del w:id="217" w:author="Natasha (Tash) Hardy" w:date="2024-03-24T12:51:00Z">
        <w:r w:rsidDel="0052264A">
          <w:delText xml:space="preserve">with </w:delText>
        </w:r>
      </w:del>
      <w:ins w:id="218" w:author="Natasha (Tash) Hardy" w:date="2024-03-24T12:51:00Z">
        <w:r w:rsidR="0052264A">
          <w:t>that may have occurred with</w:t>
        </w:r>
        <w:r w:rsidR="0052264A">
          <w:t xml:space="preserve"> </w:t>
        </w:r>
      </w:ins>
      <w:r>
        <w:t>low DNA-abundance</w:t>
      </w:r>
      <w:ins w:id="219" w:author="Natasha (Tash) Hardy" w:date="2024-03-24T12:51:00Z">
        <w:r w:rsidR="0052264A">
          <w:t>.</w:t>
        </w:r>
      </w:ins>
      <w:del w:id="220" w:author="Natasha (Tash) Hardy" w:date="2024-03-24T12:51:00Z">
        <w:r w:rsidDel="0052264A">
          <w:delText xml:space="preserve">. </w:delText>
        </w:r>
      </w:del>
    </w:p>
    <w:p w14:paraId="6512360F" w14:textId="2BCE54A8" w:rsidR="0056645C" w:rsidRDefault="00000000">
      <w:pPr>
        <w:ind w:firstLine="720"/>
      </w:pPr>
      <w:del w:id="221" w:author="Natasha (Tash) Hardy" w:date="2024-03-24T12:52:00Z">
        <w:r w:rsidDel="00912819">
          <w:delText>We posit that our genetic results are conservative, doubly so because</w:delText>
        </w:r>
      </w:del>
      <w:ins w:id="222" w:author="Natasha (Tash) Hardy" w:date="2024-03-24T12:52:00Z">
        <w:r w:rsidR="00912819">
          <w:t>Due to financial constraints,</w:t>
        </w:r>
      </w:ins>
      <w:r>
        <w:t xml:space="preserve"> technical replicates for each sample were not used in this study, a common practice in wildlife research where budgets are limited. Reported diet diversity would likely be higher when using multiple replicates for samples, thus </w:t>
      </w:r>
      <w:del w:id="223" w:author="Natasha (Tash) Hardy" w:date="2024-03-24T12:52:00Z">
        <w:r w:rsidDel="00912819">
          <w:delText xml:space="preserve">also </w:delText>
        </w:r>
      </w:del>
      <w:r>
        <w:t xml:space="preserve">our detection rate of seabird species and little </w:t>
      </w:r>
      <w:del w:id="224" w:author="Natasha (Tash) Hardy" w:date="2024-03-24T12:52:00Z">
        <w:r w:rsidDel="00912819">
          <w:delText xml:space="preserve">penguins </w:delText>
        </w:r>
      </w:del>
      <w:ins w:id="225" w:author="Natasha (Tash) Hardy" w:date="2024-03-24T12:52:00Z">
        <w:r w:rsidR="00912819">
          <w:t>penguin</w:t>
        </w:r>
        <w:r w:rsidR="00912819">
          <w:t xml:space="preserve"> occurrences </w:t>
        </w:r>
      </w:ins>
      <w:r>
        <w:t xml:space="preserve">would likely </w:t>
      </w:r>
      <w:ins w:id="226" w:author="Natasha (Tash) Hardy" w:date="2024-03-24T12:52:00Z">
        <w:r w:rsidR="00912819">
          <w:t xml:space="preserve">have </w:t>
        </w:r>
      </w:ins>
      <w:r>
        <w:t>be</w:t>
      </w:r>
      <w:ins w:id="227" w:author="Natasha (Tash) Hardy" w:date="2024-03-24T12:52:00Z">
        <w:r w:rsidR="00912819">
          <w:t>en</w:t>
        </w:r>
      </w:ins>
      <w:r>
        <w:t xml:space="preserve"> higher when covering a larger quantity of the scat </w:t>
      </w:r>
      <w:del w:id="228" w:author="Natasha (Tash) Hardy" w:date="2024-03-24T12:54:00Z">
        <w:r w:rsidDel="00912819">
          <w:delText>(Mata et al., 2019)</w:delText>
        </w:r>
      </w:del>
      <w:ins w:id="229" w:author="Natasha (Tash) Hardy" w:date="2024-03-24T12:53:00Z">
        <w:r w:rsidR="00912819">
          <w:t>or results in slightly</w:t>
        </w:r>
      </w:ins>
      <w:del w:id="230" w:author="Natasha (Tash) Hardy" w:date="2024-03-24T12:53:00Z">
        <w:r w:rsidDel="00912819">
          <w:delText>. A related limitation is that single-sample results could provide</w:delText>
        </w:r>
      </w:del>
      <w:r>
        <w:t xml:space="preserve"> different dietary proportions than what the predator consumed</w:t>
      </w:r>
      <w:ins w:id="231" w:author="Natasha (Tash) Hardy" w:date="2024-03-24T12:54:00Z">
        <w:r w:rsidR="00912819">
          <w:t xml:space="preserve"> </w:t>
        </w:r>
        <w:r w:rsidR="00912819">
          <w:t>(Mata et al., 2019)</w:t>
        </w:r>
      </w:ins>
      <w:r>
        <w:t xml:space="preserve">. Our final study limitation is the use of manual sample homogenisation and </w:t>
      </w:r>
      <w:r>
        <w:lastRenderedPageBreak/>
        <w:t xml:space="preserve">partial sub-sampling, while very common in DNA metabarcoding studies in wildlife biology, it remains possible that not all seabird prey species were detected from these samples and that </w:t>
      </w:r>
      <w:del w:id="232" w:author="Natasha (Tash) Hardy" w:date="2024-03-24T12:54:00Z">
        <w:r w:rsidDel="00912819">
          <w:delText xml:space="preserve">abundance-based </w:delText>
        </w:r>
      </w:del>
      <w:r>
        <w:t>dietary proportion information would be improved from the use of multiple replicate sub-samples</w:t>
      </w:r>
      <w:ins w:id="233" w:author="Natasha (Tash) Hardy" w:date="2024-03-24T12:54:00Z">
        <w:r w:rsidR="00912819">
          <w:t xml:space="preserve">. </w:t>
        </w:r>
      </w:ins>
      <w:ins w:id="234" w:author="Natasha (Tash) Hardy" w:date="2024-03-24T12:55:00Z">
        <w:r w:rsidR="00912819">
          <w:t>An experimental improvement</w:t>
        </w:r>
      </w:ins>
      <w:ins w:id="235" w:author="Natasha (Tash) Hardy" w:date="2024-03-24T11:45:00Z">
        <w:r w:rsidR="00C436C4">
          <w:t xml:space="preserve"> where costs remain limiting</w:t>
        </w:r>
      </w:ins>
      <w:ins w:id="236" w:author="Natasha (Tash) Hardy" w:date="2024-03-24T12:55:00Z">
        <w:r w:rsidR="00912819">
          <w:t xml:space="preserve"> would be</w:t>
        </w:r>
      </w:ins>
      <w:ins w:id="237" w:author="Natasha (Tash) Hardy" w:date="2024-03-24T11:45:00Z">
        <w:r w:rsidR="00C436C4">
          <w:t xml:space="preserve"> to pool multiple sub-sampler replicates prior to sequencing</w:t>
        </w:r>
      </w:ins>
      <w:ins w:id="238" w:author="Natasha (Tash) Hardy" w:date="2024-03-24T11:51:00Z">
        <w:r w:rsidR="00C436C4">
          <w:t xml:space="preserve"> (Shirazi et al., 2021</w:t>
        </w:r>
      </w:ins>
      <w:ins w:id="239" w:author="Natasha (Tash) Hardy" w:date="2024-03-24T11:54:00Z">
        <w:r w:rsidR="006B29C5">
          <w:t xml:space="preserve">, </w:t>
        </w:r>
        <w:r w:rsidR="006B29C5" w:rsidRPr="006B29C5">
          <w:t xml:space="preserve">Van den </w:t>
        </w:r>
        <w:proofErr w:type="spellStart"/>
        <w:r w:rsidR="006B29C5" w:rsidRPr="006B29C5">
          <w:t>Bulcke</w:t>
        </w:r>
        <w:proofErr w:type="spellEnd"/>
        <w:r w:rsidR="006B29C5">
          <w:t xml:space="preserve"> et al., 2021</w:t>
        </w:r>
      </w:ins>
      <w:ins w:id="240" w:author="Natasha (Tash) Hardy" w:date="2024-03-24T11:51:00Z">
        <w:r w:rsidR="00C436C4">
          <w:t>)</w:t>
        </w:r>
      </w:ins>
      <w:ins w:id="241" w:author="Natasha (Tash) Hardy" w:date="2024-03-24T11:45:00Z">
        <w:r w:rsidR="00C436C4">
          <w:t xml:space="preserve">. </w:t>
        </w:r>
      </w:ins>
      <w:del w:id="242" w:author="Natasha (Tash) Hardy" w:date="2024-03-24T11:45:00Z">
        <w:r w:rsidDel="00C436C4">
          <w:delText xml:space="preserve">. </w:delText>
        </w:r>
      </w:del>
    </w:p>
    <w:p w14:paraId="06B0DB42" w14:textId="18A798D6" w:rsidR="0056645C" w:rsidDel="00D174C3" w:rsidRDefault="00000000">
      <w:pPr>
        <w:ind w:firstLine="720"/>
        <w:rPr>
          <w:moveFrom w:id="243" w:author="Natasha (Tash) Hardy" w:date="2024-03-24T12:56:00Z"/>
          <w:rFonts w:ascii="Times New Roman" w:eastAsia="Times New Roman" w:hAnsi="Times New Roman" w:cs="Times New Roman"/>
        </w:rPr>
      </w:pPr>
      <w:moveFromRangeStart w:id="244" w:author="Natasha (Tash) Hardy" w:date="2024-03-24T12:56:00Z" w:name="move162177393"/>
      <w:moveFrom w:id="245" w:author="Natasha (Tash) Hardy" w:date="2024-03-24T12:56:00Z">
        <w:r w:rsidDel="00D174C3">
          <w:t>For morphological analyses of hard-parts used traditionally and in identifying seabird predation for pinnipeds, there is currently no way to accurately determine the abundance of penguins consumed from feathers or even diagnostic hard-parts (feet, beaks, heads), because of the serious biological biases that affect if and when these parts are consumed or pass through seals’ gastrointestinal tracts. In contrast, the genetic assay provided multiple types of quantitative information on penguins consumed, including a relative read abundance metric that confirmed little penguins as the most common seabird prey and a conservative estimate of individual intraspecific diversity. Notably, when using the relative read abundance information, this provided a more conservative estimate of predation incidence based on samples that contained large quantities of DNA and thus likely to represent a fresher meal and more recent predation event. These estimates, of 6.1% of samples containing little penguins, were also similar to past results from hard-part analyses generated from much larger datasets (&gt; 1000 samples, &lt;5% of samples; Page et al., 2005).</w:t>
        </w:r>
      </w:moveFrom>
    </w:p>
    <w:moveFromRangeEnd w:id="244"/>
    <w:p w14:paraId="49D8257A" w14:textId="7A4F507E" w:rsidR="0056645C" w:rsidRDefault="00000000">
      <w:pPr>
        <w:ind w:firstLine="720"/>
      </w:pPr>
      <w:r>
        <w:rPr>
          <w:rFonts w:ascii="Times New Roman" w:eastAsia="Times New Roman" w:hAnsi="Times New Roman" w:cs="Times New Roman"/>
        </w:rPr>
        <w:t xml:space="preserve">As a species of conservation concern and public value, the distinct variation in little penguin </w:t>
      </w:r>
      <w:proofErr w:type="spellStart"/>
      <w:r>
        <w:rPr>
          <w:rFonts w:ascii="Times New Roman" w:eastAsia="Times New Roman" w:hAnsi="Times New Roman" w:cs="Times New Roman"/>
        </w:rPr>
        <w:t>metabarcodes</w:t>
      </w:r>
      <w:proofErr w:type="spellEnd"/>
      <w:r>
        <w:rPr>
          <w:rFonts w:ascii="Times New Roman" w:eastAsia="Times New Roman" w:hAnsi="Times New Roman" w:cs="Times New Roman"/>
        </w:rPr>
        <w:t xml:space="preserve"> obtained in this study, beyond that attributed to sequencing error, led us to explore how many individuals might be within the data (similar to </w:t>
      </w:r>
      <w:proofErr w:type="spellStart"/>
      <w:r>
        <w:rPr>
          <w:rFonts w:ascii="Times New Roman" w:eastAsia="Times New Roman" w:hAnsi="Times New Roman" w:cs="Times New Roman"/>
        </w:rPr>
        <w:t>Seersholm</w:t>
      </w:r>
      <w:proofErr w:type="spellEnd"/>
      <w:r>
        <w:rPr>
          <w:rFonts w:ascii="Times New Roman" w:eastAsia="Times New Roman" w:hAnsi="Times New Roman" w:cs="Times New Roman"/>
        </w:rPr>
        <w:t xml:space="preserve"> et al., 2018 and Tsuji et al., 2020). However, </w:t>
      </w:r>
      <w:r>
        <w:t>haplotype diversity on this locus was likely underestimated</w:t>
      </w:r>
      <w:r>
        <w:rPr>
          <w:rFonts w:ascii="Times New Roman" w:eastAsia="Times New Roman" w:hAnsi="Times New Roman" w:cs="Times New Roman"/>
        </w:rPr>
        <w:t xml:space="preserve"> because the </w:t>
      </w:r>
      <w:r>
        <w:t xml:space="preserve">12S ribosomal RNA is conserved within species (Banks et al., 2002), which we selected </w:t>
      </w:r>
      <w:del w:id="246" w:author="Natasha (Tash) Hardy" w:date="2024-03-24T13:01:00Z">
        <w:r w:rsidDel="00D174C3">
          <w:delText xml:space="preserve">despite this, </w:delText>
        </w:r>
      </w:del>
      <w:r>
        <w:t xml:space="preserve">for its proven reliability in detecting interspecific variability </w:t>
      </w:r>
      <w:del w:id="247" w:author="Natasha (Tash) Hardy" w:date="2024-03-24T13:01:00Z">
        <w:r w:rsidDel="00D174C3">
          <w:delText xml:space="preserve">in </w:delText>
        </w:r>
      </w:del>
      <w:ins w:id="248" w:author="Natasha (Tash) Hardy" w:date="2024-03-24T13:01:00Z">
        <w:r w:rsidR="00D174C3">
          <w:t>across</w:t>
        </w:r>
        <w:r w:rsidR="00D174C3">
          <w:t xml:space="preserve"> </w:t>
        </w:r>
      </w:ins>
      <w:r>
        <w:t>seabirds (Berry et al.</w:t>
      </w:r>
      <w:r w:rsidR="00C6721D">
        <w:t>,</w:t>
      </w:r>
      <w:r>
        <w:t xml:space="preserve"> 2017, Hardy et al.</w:t>
      </w:r>
      <w:r w:rsidR="00C6721D">
        <w:t>,</w:t>
      </w:r>
      <w:r>
        <w:t xml:space="preserve"> 2017). Targeting alternative markers (variable barcodes or microsatellites) could reveal greater genetic diversity, however we did not succeed with a COI barcode (Appendix S1.2) due to the scarcity of longer fragments of DNA in samples.  </w:t>
      </w:r>
    </w:p>
    <w:p w14:paraId="0422A37F" w14:textId="31768F5A" w:rsidR="0056645C" w:rsidRDefault="00000000">
      <w:pPr>
        <w:ind w:firstLine="720"/>
      </w:pPr>
      <w:r>
        <w:t xml:space="preserve">In this study, we identified five individual haplotypes representing intra-specific diversity within little penguin DNA obtained after stringent and conservative sequence filtering and error mitigation were performed, </w:t>
      </w:r>
      <w:r w:rsidR="00C6721D">
        <w:t>then</w:t>
      </w:r>
      <w:r>
        <w:t xml:space="preserve"> selected only in the samples containing high sequence abundance for this taxon. One of these matched the 12s rRNA gene fragments of two independent penguin samples (MF370525, MK761006) from whole genomes from the same region (</w:t>
      </w:r>
      <w:proofErr w:type="spellStart"/>
      <w:r>
        <w:t>Sarker</w:t>
      </w:r>
      <w:proofErr w:type="spellEnd"/>
      <w:r>
        <w:t xml:space="preserve"> et al., 2017; Vianna et al., 2020). However, these were the only two whole genomes for little penguins published for </w:t>
      </w:r>
      <w:proofErr w:type="spellStart"/>
      <w:r>
        <w:t>southeastern</w:t>
      </w:r>
      <w:proofErr w:type="spellEnd"/>
      <w:r>
        <w:t xml:space="preserve"> Australia at the time of analyses. The selection of </w:t>
      </w:r>
      <w:r>
        <w:lastRenderedPageBreak/>
        <w:t>haplotypes was</w:t>
      </w:r>
      <w:del w:id="249" w:author="Natasha (Tash) Hardy" w:date="2024-03-24T13:02:00Z">
        <w:r w:rsidDel="00D174C3">
          <w:delText xml:space="preserve"> highly</w:delText>
        </w:r>
      </w:del>
      <w:r>
        <w:t xml:space="preserve"> </w:t>
      </w:r>
      <w:del w:id="250" w:author="Natasha (Tash) Hardy" w:date="2024-03-24T13:02:00Z">
        <w:r w:rsidDel="00D174C3">
          <w:delText>conservative</w:delText>
        </w:r>
      </w:del>
      <w:ins w:id="251" w:author="Natasha (Tash) Hardy" w:date="2024-03-24T13:02:00Z">
        <w:r w:rsidR="00D174C3">
          <w:t>conservative,</w:t>
        </w:r>
      </w:ins>
      <w:r>
        <w:t xml:space="preserve"> </w:t>
      </w:r>
      <w:del w:id="252" w:author="Natasha (Tash) Hardy" w:date="2024-03-24T13:02:00Z">
        <w:r w:rsidDel="00D174C3">
          <w:delText>and we are confident that no</w:delText>
        </w:r>
      </w:del>
      <w:ins w:id="253" w:author="Natasha (Tash) Hardy" w:date="2024-03-24T13:02:00Z">
        <w:r w:rsidR="00D174C3">
          <w:t>and</w:t>
        </w:r>
      </w:ins>
      <w:r>
        <w:t xml:space="preserve"> false positives </w:t>
      </w:r>
      <w:del w:id="254" w:author="Natasha (Tash) Hardy" w:date="2024-03-24T13:03:00Z">
        <w:r w:rsidDel="00D174C3">
          <w:delText>were presented</w:delText>
        </w:r>
      </w:del>
      <w:ins w:id="255" w:author="Natasha (Tash) Hardy" w:date="2024-03-24T13:03:00Z">
        <w:r w:rsidR="00D174C3">
          <w:t>are unlikely</w:t>
        </w:r>
      </w:ins>
      <w:r>
        <w:t xml:space="preserve">, however, we acknowledge that </w:t>
      </w:r>
      <w:del w:id="256" w:author="Natasha (Tash) Hardy" w:date="2024-03-24T13:03:00Z">
        <w:r w:rsidDel="00D174C3">
          <w:delText xml:space="preserve">likely </w:delText>
        </w:r>
      </w:del>
      <w:r>
        <w:t xml:space="preserve">several </w:t>
      </w:r>
      <w:del w:id="257" w:author="Natasha (Tash) Hardy" w:date="2024-03-24T13:03:00Z">
        <w:r w:rsidDel="00D174C3">
          <w:delText xml:space="preserve">more </w:delText>
        </w:r>
      </w:del>
      <w:r>
        <w:t>true haplotypes exist in the data</w:t>
      </w:r>
      <w:ins w:id="258" w:author="Natasha (Tash) Hardy" w:date="2024-03-24T13:03:00Z">
        <w:r w:rsidR="00D174C3">
          <w:t xml:space="preserve"> and were excluded</w:t>
        </w:r>
      </w:ins>
      <w:r>
        <w:t>. Given the successful identification of realistic haplotypes in this study, we recommend that future studies of this wildlife conflict and others, further develop methods to target intra-specific diversity for species of concern. Notably, we recommend larger-scale sampling across the broader geographic range of this predator, including multiple seasons and years</w:t>
      </w:r>
      <w:ins w:id="259" w:author="Natasha (Tash) Hardy" w:date="2024-03-24T13:04:00Z">
        <w:r w:rsidR="00D174C3">
          <w:t xml:space="preserve"> as sampling depth is an extremely important factor in inter- and intra-biodiversity (Shirazi et al.</w:t>
        </w:r>
      </w:ins>
      <w:ins w:id="260" w:author="Natasha (Tash) Hardy" w:date="2024-03-24T13:05:00Z">
        <w:r w:rsidR="00D174C3">
          <w:t>, 2021). We recommend pairing a greater sampling depth with more in-depth analyses of intra-specif</w:t>
        </w:r>
      </w:ins>
      <w:ins w:id="261" w:author="Natasha (Tash) Hardy" w:date="2024-03-24T13:06:00Z">
        <w:r w:rsidR="00D174C3">
          <w:t>ic diversity using both</w:t>
        </w:r>
      </w:ins>
      <w:ins w:id="262" w:author="Natasha (Tash) Hardy" w:date="2024-03-24T13:05:00Z">
        <w:r w:rsidR="00D174C3">
          <w:t xml:space="preserve"> </w:t>
        </w:r>
      </w:ins>
      <w:del w:id="263" w:author="Natasha (Tash) Hardy" w:date="2024-03-24T13:05:00Z">
        <w:r w:rsidDel="00D174C3">
          <w:delText xml:space="preserve">, and </w:delText>
        </w:r>
      </w:del>
      <w:r>
        <w:t xml:space="preserve">multi-locus assay metabarcoding protocols </w:t>
      </w:r>
      <w:del w:id="264" w:author="Natasha (Tash) Hardy" w:date="2024-03-24T13:06:00Z">
        <w:r w:rsidDel="00973B46">
          <w:delText>to perform in-depth analyses of intra-specific diversity using</w:delText>
        </w:r>
      </w:del>
      <w:ins w:id="265" w:author="Natasha (Tash) Hardy" w:date="2024-03-24T13:06:00Z">
        <w:r w:rsidR="00973B46">
          <w:t>and</w:t>
        </w:r>
      </w:ins>
      <w:r>
        <w:t xml:space="preserve"> post-clustering “denoising” pipelines to determine biological sequences at single nucleotide resolution from sequencing error noise (Nearing et al., 2018). </w:t>
      </w:r>
    </w:p>
    <w:p w14:paraId="3FE70160" w14:textId="1C986D3B" w:rsidR="0056645C" w:rsidRDefault="00000000">
      <w:pPr>
        <w:ind w:firstLine="720"/>
      </w:pPr>
      <w:r>
        <w:t>While b</w:t>
      </w:r>
      <w:r>
        <w:rPr>
          <w:color w:val="000000"/>
        </w:rPr>
        <w:t>oth metabarcoding and morphological methods provided statistically similar results in overall detection rates,</w:t>
      </w:r>
      <w:r>
        <w:t xml:space="preserve"> in applying these assays together or separately, it is not realistic to assume these methods should detect target taxa in the same samples or even at the same rates and further research to better understand and potentially convert information between these assay types is needed (Thomas et al.</w:t>
      </w:r>
      <w:r w:rsidR="00C6721D">
        <w:t>,</w:t>
      </w:r>
      <w:r>
        <w:t xml:space="preserve"> 2014). Here, a greater diversity of prey were detected using both assays than by either assay alone and both assays cumulatively provide a range of estimates of predation and a range of information with which to assess predation incidence (detection and frequency-based) and magnitude (impacted number </w:t>
      </w:r>
      <w:ins w:id="266" w:author="Natasha (Tash) Hardy" w:date="2024-03-24T13:06:00Z">
        <w:r w:rsidR="00973B46">
          <w:t xml:space="preserve">or biomass </w:t>
        </w:r>
      </w:ins>
      <w:r>
        <w:t xml:space="preserve">of prey) more rigorously than either method would alone, a finding shared by over 40 similar comparative studies (Hardy, PhD Thesis, 2018). </w:t>
      </w:r>
      <w:r>
        <w:rPr>
          <w:color w:val="000000"/>
        </w:rPr>
        <w:t>Different detection rates reported between these methods and on a sample-by-sa</w:t>
      </w:r>
      <w:r>
        <w:t xml:space="preserve">mple basis </w:t>
      </w:r>
      <w:r>
        <w:rPr>
          <w:color w:val="000000"/>
        </w:rPr>
        <w:t>in this study are also common across a broad range of predator and prey taxa (</w:t>
      </w:r>
      <w:proofErr w:type="spellStart"/>
      <w:r>
        <w:rPr>
          <w:color w:val="000000"/>
        </w:rPr>
        <w:t>Tollit</w:t>
      </w:r>
      <w:proofErr w:type="spellEnd"/>
      <w:r>
        <w:rPr>
          <w:color w:val="000000"/>
        </w:rPr>
        <w:t xml:space="preserve"> et al., 2009; </w:t>
      </w:r>
      <w:proofErr w:type="spellStart"/>
      <w:r>
        <w:rPr>
          <w:color w:val="000000"/>
        </w:rPr>
        <w:t>Zarzoso</w:t>
      </w:r>
      <w:proofErr w:type="spellEnd"/>
      <w:r>
        <w:rPr>
          <w:color w:val="000000"/>
        </w:rPr>
        <w:t>-</w:t>
      </w:r>
      <w:r>
        <w:rPr>
          <w:color w:val="000000"/>
        </w:rPr>
        <w:lastRenderedPageBreak/>
        <w:t>Lacoste et al., 2013)</w:t>
      </w:r>
      <w:r>
        <w:t xml:space="preserve">, with studies reporting as little as 10% of positive samples containing both the hard-parts and DNA of the same species. This is likely due to differential gastrointestinal passage times of prey soft tissues (&lt; 48 h) compared to their hard tissues (up to 7 days in another otariid study; </w:t>
      </w:r>
      <w:proofErr w:type="spellStart"/>
      <w:r>
        <w:t>Tollit</w:t>
      </w:r>
      <w:proofErr w:type="spellEnd"/>
      <w:r>
        <w:t xml:space="preserve"> et al., 2009). Soft tissues likely contain greater concentrations of DNA particularly for mitochondrial DNA, than do hard parts (Mumma et al., 2016; </w:t>
      </w:r>
      <w:proofErr w:type="spellStart"/>
      <w:r>
        <w:t>Granquist</w:t>
      </w:r>
      <w:proofErr w:type="spellEnd"/>
      <w:r>
        <w:t xml:space="preserve"> et al., 2018); therefore, even when present in the same samples, genetic information from soft tissues would be preferentially amplified because DNA from chitinous tissues (i.e., hard-parts such as feather, fur, or bone) is of poorer quality and requires</w:t>
      </w:r>
      <w:ins w:id="267" w:author="Natasha (Tash) Hardy" w:date="2024-03-24T13:07:00Z">
        <w:r w:rsidR="00973B46">
          <w:t xml:space="preserve"> specific </w:t>
        </w:r>
      </w:ins>
      <w:del w:id="268" w:author="Natasha (Tash) Hardy" w:date="2024-03-24T13:07:00Z">
        <w:r w:rsidDel="00973B46">
          <w:delText xml:space="preserve"> a different </w:delText>
        </w:r>
      </w:del>
      <w:r>
        <w:t>process</w:t>
      </w:r>
      <w:ins w:id="269" w:author="Natasha (Tash) Hardy" w:date="2024-03-24T13:08:00Z">
        <w:r w:rsidR="00973B46">
          <w:t>es</w:t>
        </w:r>
      </w:ins>
      <w:r>
        <w:t xml:space="preserve"> for extraction (McDonald &amp; Griffith, 2011; </w:t>
      </w:r>
      <w:proofErr w:type="spellStart"/>
      <w:r>
        <w:t>Rothe</w:t>
      </w:r>
      <w:proofErr w:type="spellEnd"/>
      <w:r>
        <w:t xml:space="preserve"> &amp; Nagy, 2016).</w:t>
      </w:r>
    </w:p>
    <w:p w14:paraId="1C2C893B" w14:textId="3B9F10EA" w:rsidR="0056645C" w:rsidRDefault="00000000">
      <w:pPr>
        <w:ind w:firstLine="720"/>
      </w:pPr>
      <w:r>
        <w:t xml:space="preserve">We </w:t>
      </w:r>
      <w:ins w:id="270" w:author="Natasha (Tash) Hardy" w:date="2024-03-24T13:08:00Z">
        <w:r w:rsidR="00973B46">
          <w:t xml:space="preserve">therefore </w:t>
        </w:r>
      </w:ins>
      <w:r>
        <w:t xml:space="preserve">emphasise that genetic and morphological analyses represent complementary assays of predation. </w:t>
      </w:r>
      <w:del w:id="271" w:author="Natasha (Tash) Hardy" w:date="2024-03-24T13:09:00Z">
        <w:r w:rsidDel="00973B46">
          <w:delText xml:space="preserve">When investigating contentious predation scenarios and where greater confidence is needed to affect management actions, we recommend simultaneous applications using both methods, because they target different tissues which are subject to different biases. </w:delText>
        </w:r>
      </w:del>
      <w:r>
        <w:t>For many conservation practitioners and ecologists aiming to investigate population-level predation across a range of wildlife interaction scenarios, treating these assays as semi-independent sampling methods that provide complementary information on predation will be fit-for-purpose. However, in monitoring interactions and consumption between rare species, and species of high conservation concern, additional assays and experimental design procedures would enable direct sample-by-sample comparison of consumed taxa, such as greater sub-sample replication</w:t>
      </w:r>
      <w:ins w:id="272" w:author="Natasha (Tash) Hardy" w:date="2024-03-24T13:10:00Z">
        <w:r w:rsidR="00973B46">
          <w:t xml:space="preserve"> and potential sample-based replicate pooling</w:t>
        </w:r>
      </w:ins>
      <w:r>
        <w:t>, as well as amplification and sequencing of all samples beyond those containing a positive in initial screening PCR</w:t>
      </w:r>
      <w:del w:id="273" w:author="Natasha (Tash) Hardy" w:date="2024-03-24T13:10:00Z">
        <w:r w:rsidDel="00973B46">
          <w:delText>, but at significant additional costs</w:delText>
        </w:r>
      </w:del>
      <w:r>
        <w:t xml:space="preserve">. In our case, this was not financially feasible and we posit for this study system that additional funding could be spent on </w:t>
      </w:r>
      <w:ins w:id="274" w:author="Natasha (Tash) Hardy" w:date="2024-03-24T13:10:00Z">
        <w:r w:rsidR="00973B46">
          <w:t xml:space="preserve">other </w:t>
        </w:r>
      </w:ins>
      <w:r>
        <w:t>value-add assays such as: (</w:t>
      </w:r>
      <w:proofErr w:type="spellStart"/>
      <w:r>
        <w:t>i</w:t>
      </w:r>
      <w:proofErr w:type="spellEnd"/>
      <w:r>
        <w:t xml:space="preserve">) including screening for </w:t>
      </w:r>
      <w:r>
        <w:rPr>
          <w:rFonts w:ascii="Times New Roman" w:eastAsia="Times New Roman" w:hAnsi="Times New Roman" w:cs="Times New Roman"/>
        </w:rPr>
        <w:t xml:space="preserve">predator genetic diversity to identify individuals in a population contributing to predation of a sensitive or valuable species </w:t>
      </w:r>
      <w:r>
        <w:t>(</w:t>
      </w:r>
      <w:proofErr w:type="spellStart"/>
      <w:r>
        <w:t>Wegge</w:t>
      </w:r>
      <w:proofErr w:type="spellEnd"/>
      <w:r>
        <w:t xml:space="preserve"> et al., 2012), (ii) developing species-specific probes using older and cheaper </w:t>
      </w:r>
      <w:r>
        <w:lastRenderedPageBreak/>
        <w:t>technology (Fox et al., 2012) including cross-validation of eDNA data with quantitative PCR (Murray et al.</w:t>
      </w:r>
      <w:r w:rsidR="00C6721D">
        <w:t>,</w:t>
      </w:r>
      <w:r>
        <w:t xml:space="preserve"> 2011), and/or (iii) development of penguin-specific DNA-to-tissue-based correction factors which could provide consumed biomass information (Thomas et al., 2014).</w:t>
      </w:r>
    </w:p>
    <w:p w14:paraId="73996F9A" w14:textId="77777777" w:rsidR="0056645C" w:rsidRDefault="0056645C"/>
    <w:p w14:paraId="605B589C" w14:textId="77777777" w:rsidR="0056645C" w:rsidRDefault="00000000">
      <w:pPr>
        <w:pStyle w:val="Heading2"/>
      </w:pPr>
      <w:bookmarkStart w:id="275" w:name="_heading=h.uyu73gy09xmz" w:colFirst="0" w:colLast="0"/>
      <w:bookmarkEnd w:id="275"/>
      <w:r>
        <w:t>Conclusions</w:t>
      </w:r>
    </w:p>
    <w:p w14:paraId="2B6347A4" w14:textId="77777777" w:rsidR="0056645C" w:rsidRDefault="0056645C"/>
    <w:p w14:paraId="1AC038CB" w14:textId="2E825198" w:rsidR="0056645C" w:rsidRDefault="00666C6A" w:rsidP="00666C6A">
      <w:pPr>
        <w:rPr>
          <w:rFonts w:ascii="Arial" w:eastAsia="Arial" w:hAnsi="Arial" w:cs="Arial"/>
          <w:sz w:val="22"/>
          <w:szCs w:val="22"/>
        </w:rPr>
      </w:pPr>
      <w:ins w:id="276" w:author="Natasha (Tash) Hardy" w:date="2024-03-24T12:06:00Z">
        <w:r>
          <w:t xml:space="preserve">We leveraged the growing utility of </w:t>
        </w:r>
      </w:ins>
      <w:ins w:id="277" w:author="Natasha (Tash) Hardy" w:date="2024-03-24T12:08:00Z">
        <w:r w:rsidR="005A7EFA">
          <w:t xml:space="preserve">DNA </w:t>
        </w:r>
      </w:ins>
      <w:ins w:id="278" w:author="Natasha (Tash) Hardy" w:date="2024-03-24T12:06:00Z">
        <w:r>
          <w:t xml:space="preserve">metabarcoding alongside traditional diet analysis methods to investigate a wildlife conflict in </w:t>
        </w:r>
        <w:proofErr w:type="spellStart"/>
        <w:r>
          <w:t>southeastern</w:t>
        </w:r>
        <w:proofErr w:type="spellEnd"/>
        <w:r>
          <w:t xml:space="preserve"> Australia</w:t>
        </w:r>
      </w:ins>
      <w:ins w:id="279" w:author="Natasha (Tash) Hardy" w:date="2024-03-24T12:07:00Z">
        <w:r>
          <w:t xml:space="preserve"> and with the goal to better </w:t>
        </w:r>
      </w:ins>
      <w:del w:id="280" w:author="Natasha (Tash) Hardy" w:date="2024-03-24T12:07:00Z">
        <w:r w:rsidR="00000000" w:rsidDel="00666C6A">
          <w:delText>Validating and applying modern dietary surveillance tools, such as metabarcoding, to</w:delText>
        </w:r>
        <w:r w:rsidR="00000000" w:rsidDel="00666C6A">
          <w:rPr>
            <w:rFonts w:ascii="Times New Roman" w:eastAsia="Times New Roman" w:hAnsi="Times New Roman" w:cs="Times New Roman"/>
          </w:rPr>
          <w:delText xml:space="preserve"> complex conservation scenarios</w:delText>
        </w:r>
        <w:r w:rsidR="00000000" w:rsidDel="00666C6A">
          <w:delText xml:space="preserve"> can better </w:delText>
        </w:r>
      </w:del>
      <w:r w:rsidR="00000000">
        <w:t>inform</w:t>
      </w:r>
      <w:r w:rsidR="00000000">
        <w:rPr>
          <w:rFonts w:ascii="Times New Roman" w:eastAsia="Times New Roman" w:hAnsi="Times New Roman" w:cs="Times New Roman"/>
        </w:rPr>
        <w:t xml:space="preserve"> decision making</w:t>
      </w:r>
      <w:ins w:id="281" w:author="Natasha (Tash) Hardy" w:date="2024-03-24T12:07:00Z">
        <w:r>
          <w:rPr>
            <w:rFonts w:ascii="Times New Roman" w:eastAsia="Times New Roman" w:hAnsi="Times New Roman" w:cs="Times New Roman"/>
          </w:rPr>
          <w:t xml:space="preserve"> and</w:t>
        </w:r>
      </w:ins>
      <w:del w:id="282" w:author="Natasha (Tash) Hardy" w:date="2024-03-24T12:07:00Z">
        <w:r w:rsidR="00000000" w:rsidDel="00666C6A">
          <w:rPr>
            <w:rFonts w:ascii="Times New Roman" w:eastAsia="Times New Roman" w:hAnsi="Times New Roman" w:cs="Times New Roman"/>
          </w:rPr>
          <w:delText>, also providing transferable information across</w:delText>
        </w:r>
      </w:del>
      <w:r w:rsidR="00000000">
        <w:rPr>
          <w:rFonts w:ascii="Times New Roman" w:eastAsia="Times New Roman" w:hAnsi="Times New Roman" w:cs="Times New Roman"/>
        </w:rPr>
        <w:t xml:space="preserve"> long-term monitoring </w:t>
      </w:r>
      <w:ins w:id="283" w:author="Natasha (Tash) Hardy" w:date="2024-03-24T12:07:00Z">
        <w:r>
          <w:rPr>
            <w:rFonts w:ascii="Times New Roman" w:eastAsia="Times New Roman" w:hAnsi="Times New Roman" w:cs="Times New Roman"/>
          </w:rPr>
          <w:t>of this conflict</w:t>
        </w:r>
      </w:ins>
      <w:del w:id="284" w:author="Natasha (Tash) Hardy" w:date="2024-03-24T12:07:00Z">
        <w:r w:rsidR="00000000" w:rsidDel="00666C6A">
          <w:rPr>
            <w:rFonts w:ascii="Times New Roman" w:eastAsia="Times New Roman" w:hAnsi="Times New Roman" w:cs="Times New Roman"/>
          </w:rPr>
          <w:delText>timeframes</w:delText>
        </w:r>
      </w:del>
      <w:r w:rsidR="00000000">
        <w:rPr>
          <w:rFonts w:ascii="Times New Roman" w:eastAsia="Times New Roman" w:hAnsi="Times New Roman" w:cs="Times New Roman"/>
        </w:rPr>
        <w:t xml:space="preserve">. </w:t>
      </w:r>
      <w:r w:rsidR="00000000">
        <w:t xml:space="preserve">Our </w:t>
      </w:r>
      <w:ins w:id="285" w:author="Natasha (Tash) Hardy" w:date="2024-03-24T12:09:00Z">
        <w:r w:rsidR="005A7EFA">
          <w:t xml:space="preserve">multi-assay </w:t>
        </w:r>
      </w:ins>
      <w:r w:rsidR="00000000">
        <w:t xml:space="preserve">results provide updated information on predation incidence by long-nosed fur seals on culturally valued little penguins in </w:t>
      </w:r>
      <w:proofErr w:type="spellStart"/>
      <w:r w:rsidR="00000000">
        <w:t>southeastern</w:t>
      </w:r>
      <w:proofErr w:type="spellEnd"/>
      <w:r w:rsidR="00000000">
        <w:t xml:space="preserve"> Australia at a critical time in the conservation management of both species. </w:t>
      </w:r>
      <w:ins w:id="286" w:author="Natasha (Tash) Hardy" w:date="2024-03-24T12:09:00Z">
        <w:r w:rsidR="005A7EFA">
          <w:t xml:space="preserve">The genetic assay </w:t>
        </w:r>
        <w:r w:rsidR="005A7EFA">
          <w:t xml:space="preserve">provided </w:t>
        </w:r>
      </w:ins>
      <w:del w:id="287" w:author="Natasha (Tash) Hardy" w:date="2024-03-24T12:09:00Z">
        <w:r w:rsidR="00000000" w:rsidDel="005A7EFA">
          <w:delText xml:space="preserve">Importantly, our multi-assay framework for prey detection simultaneously uses traditional morphometric (hard-part) analysis and new DNA metabarcoding (genetic) techniques: providing updated and </w:delText>
        </w:r>
      </w:del>
      <w:r w:rsidR="00000000">
        <w:t>more nuanced estimates of possible predation rates, including additional semi-quantitative information useful for conservation practitioners in understanding the potential range in predation incidence. The genetic assay enabled exploration of genetic diversity within samples and usable estimates of the number of penguins consumed within the cross-section of sampled locations and times. This study demonstrates a need for research and development of techniques at the nexus of population genetics and environmental sampling. Additionally, predator impacts need to be considered and managed within up-to-date cumulative impact assessments for threats. We have delivered an important step towards this for little penguins in south-eastern Australia.</w:t>
      </w:r>
    </w:p>
    <w:p w14:paraId="5B4F91E5" w14:textId="77777777" w:rsidR="0056645C" w:rsidRDefault="0056645C">
      <w:pPr>
        <w:rPr>
          <w:rFonts w:ascii="Arial" w:eastAsia="Arial" w:hAnsi="Arial" w:cs="Arial"/>
          <w:sz w:val="22"/>
          <w:szCs w:val="22"/>
        </w:rPr>
      </w:pPr>
      <w:bookmarkStart w:id="288" w:name="_heading=h.pkzpfnz6alt3" w:colFirst="0" w:colLast="0"/>
      <w:bookmarkEnd w:id="288"/>
    </w:p>
    <w:p w14:paraId="169CE957" w14:textId="77777777" w:rsidR="0056645C" w:rsidRDefault="00000000">
      <w:pPr>
        <w:pStyle w:val="Heading2"/>
      </w:pPr>
      <w:r>
        <w:lastRenderedPageBreak/>
        <w:t>Supporting Information</w:t>
      </w:r>
    </w:p>
    <w:p w14:paraId="1CB07EB5" w14:textId="77777777" w:rsidR="0056645C" w:rsidRDefault="0056645C">
      <w:pPr>
        <w:pBdr>
          <w:top w:val="nil"/>
          <w:left w:val="nil"/>
          <w:bottom w:val="nil"/>
          <w:right w:val="nil"/>
          <w:between w:val="nil"/>
        </w:pBdr>
        <w:rPr>
          <w:color w:val="000000"/>
        </w:rPr>
      </w:pPr>
    </w:p>
    <w:p w14:paraId="39F99FE6" w14:textId="77777777" w:rsidR="0056645C" w:rsidRDefault="00000000">
      <w:pPr>
        <w:pBdr>
          <w:top w:val="nil"/>
          <w:left w:val="nil"/>
          <w:bottom w:val="nil"/>
          <w:right w:val="nil"/>
          <w:between w:val="nil"/>
        </w:pBdr>
        <w:rPr>
          <w:color w:val="000000"/>
          <w:highlight w:val="yellow"/>
        </w:rPr>
      </w:pPr>
      <w:r>
        <w:t xml:space="preserve">Supplementary information </w:t>
      </w:r>
      <w:proofErr w:type="gramStart"/>
      <w:r>
        <w:t>are</w:t>
      </w:r>
      <w:proofErr w:type="gramEnd"/>
      <w:r>
        <w:t xml:space="preserve"> submitted alongside this manuscript.</w:t>
      </w:r>
    </w:p>
    <w:p w14:paraId="38781299" w14:textId="77777777" w:rsidR="0056645C" w:rsidRDefault="0056645C">
      <w:pPr>
        <w:pBdr>
          <w:top w:val="nil"/>
          <w:left w:val="nil"/>
          <w:bottom w:val="nil"/>
          <w:right w:val="nil"/>
          <w:between w:val="nil"/>
        </w:pBdr>
        <w:rPr>
          <w:color w:val="000000"/>
        </w:rPr>
      </w:pPr>
    </w:p>
    <w:p w14:paraId="716E3B77" w14:textId="77777777" w:rsidR="0056645C" w:rsidRDefault="00000000">
      <w:pPr>
        <w:pStyle w:val="Heading2"/>
      </w:pPr>
      <w:r>
        <w:t>Data Availability</w:t>
      </w:r>
    </w:p>
    <w:p w14:paraId="2CEC33CD" w14:textId="77777777" w:rsidR="0056645C" w:rsidRDefault="0056645C">
      <w:pPr>
        <w:pBdr>
          <w:top w:val="nil"/>
          <w:left w:val="nil"/>
          <w:bottom w:val="nil"/>
          <w:right w:val="nil"/>
          <w:between w:val="nil"/>
        </w:pBdr>
        <w:rPr>
          <w:color w:val="000000"/>
        </w:rPr>
      </w:pPr>
    </w:p>
    <w:p w14:paraId="7C8C04C7" w14:textId="77777777" w:rsidR="0056645C" w:rsidRDefault="00000000">
      <w:pPr>
        <w:pBdr>
          <w:top w:val="nil"/>
          <w:left w:val="nil"/>
          <w:bottom w:val="nil"/>
          <w:right w:val="nil"/>
          <w:between w:val="nil"/>
        </w:pBdr>
        <w:rPr>
          <w:color w:val="000000"/>
        </w:rPr>
      </w:pPr>
      <w:r>
        <w:rPr>
          <w:color w:val="000000"/>
        </w:rPr>
        <w:t xml:space="preserve">Datasets and code used for figures and analyses will be placed </w:t>
      </w:r>
      <w:r>
        <w:t>in a public</w:t>
      </w:r>
      <w:r>
        <w:rPr>
          <w:color w:val="000000"/>
        </w:rPr>
        <w:t xml:space="preserve"> online repository upon acceptance of this manuscript for publication.</w:t>
      </w:r>
    </w:p>
    <w:p w14:paraId="22A0472C" w14:textId="77777777" w:rsidR="0056645C" w:rsidRDefault="0056645C">
      <w:bookmarkStart w:id="289" w:name="_heading=h.2jxsxqh" w:colFirst="0" w:colLast="0"/>
      <w:bookmarkEnd w:id="289"/>
    </w:p>
    <w:p w14:paraId="79D726A4" w14:textId="77777777" w:rsidR="0056645C" w:rsidRDefault="00000000">
      <w:pPr>
        <w:pStyle w:val="Heading2"/>
      </w:pPr>
      <w:r>
        <w:t>Acknowledgements</w:t>
      </w:r>
    </w:p>
    <w:p w14:paraId="4DF2629B" w14:textId="77777777" w:rsidR="0056645C" w:rsidRDefault="0056645C"/>
    <w:p w14:paraId="66BDA5E7" w14:textId="77777777" w:rsidR="0056645C" w:rsidRDefault="00000000">
      <w:r>
        <w:t xml:space="preserve">We are grateful to the assistance of Cecilia Power and Lisa Lee </w:t>
      </w:r>
      <w:proofErr w:type="spellStart"/>
      <w:r>
        <w:t>Nen</w:t>
      </w:r>
      <w:proofErr w:type="spellEnd"/>
      <w:r>
        <w:t xml:space="preserve"> That in the Bott Laboratory at RMIT Bundoora. We thank </w:t>
      </w:r>
      <w:proofErr w:type="spellStart"/>
      <w:r>
        <w:t>Dáithí</w:t>
      </w:r>
      <w:proofErr w:type="spellEnd"/>
      <w:r>
        <w:t xml:space="preserve"> Murray for the provision and use of his bioinformatics pipeline. We are grateful to all field volunteers for sample collections, especially Tony Mitchell (Department of Energy, Environment and Climate Action), and Francois and Clover (Underwater Safaris </w:t>
      </w:r>
      <w:proofErr w:type="spellStart"/>
      <w:r>
        <w:t>Narooma</w:t>
      </w:r>
      <w:proofErr w:type="spellEnd"/>
      <w:r>
        <w:t xml:space="preserve">) for their dedication ensuring sample collections. This project was funded by Phillip Island Nature Parks and the Australian Research Council Linkage Grant to Will </w:t>
      </w:r>
      <w:proofErr w:type="spellStart"/>
      <w:r>
        <w:t>Figueira</w:t>
      </w:r>
      <w:proofErr w:type="spellEnd"/>
      <w:r>
        <w:t xml:space="preserve"> (LP120100228) for support in NSW sample collections and processing. Samples from NSW were collected for another project and sub-samples were submitted to Phillip Island Nature Parks for screening of bird DNA. Samples from NSW were collected under University of Sydney ethics permit (L04/9-2013/4/6056); Australian Government permits to conduct research under the EPBC Act (AU-COM2013-224), and from the Office of Environment and Heritage NSW Scientific License (SL101244). Victorian research was performed under Phillip Island Nature Parks </w:t>
      </w:r>
      <w:r>
        <w:lastRenderedPageBreak/>
        <w:t xml:space="preserve">Ethics Permit (2.2016) and Department of Environment, Land, Water and Planning Research Permit (10007974). Harley </w:t>
      </w:r>
      <w:proofErr w:type="spellStart"/>
      <w:r>
        <w:t>Schinagl</w:t>
      </w:r>
      <w:proofErr w:type="spellEnd"/>
      <w:r>
        <w:t xml:space="preserve"> at Phillip Island Nature Parks produced Fig. 1. We thank </w:t>
      </w:r>
      <w:proofErr w:type="spellStart"/>
      <w:r>
        <w:t>Karling</w:t>
      </w:r>
      <w:proofErr w:type="spellEnd"/>
      <w:r>
        <w:t xml:space="preserve"> Roberts, Taylor McLeod, Jerry </w:t>
      </w:r>
      <w:proofErr w:type="gramStart"/>
      <w:r>
        <w:t>Moxley</w:t>
      </w:r>
      <w:proofErr w:type="gramEnd"/>
      <w:r>
        <w:t xml:space="preserve"> and anonymous peer-reviewers for vastly improving this manuscript. We acknowledge the following Nations and Traditional Owners on whose unceded lands we conducted this research: </w:t>
      </w:r>
      <w:proofErr w:type="spellStart"/>
      <w:r>
        <w:t>Yuin</w:t>
      </w:r>
      <w:proofErr w:type="spellEnd"/>
      <w:r>
        <w:t xml:space="preserve"> (</w:t>
      </w:r>
      <w:proofErr w:type="spellStart"/>
      <w:r>
        <w:t>Barunguba</w:t>
      </w:r>
      <w:proofErr w:type="spellEnd"/>
      <w:r>
        <w:t>), Bunurong (</w:t>
      </w:r>
      <w:proofErr w:type="spellStart"/>
      <w:r>
        <w:t>Millowl</w:t>
      </w:r>
      <w:proofErr w:type="spellEnd"/>
      <w:r>
        <w:t xml:space="preserve">, Phillip Island), </w:t>
      </w:r>
      <w:proofErr w:type="spellStart"/>
      <w:r>
        <w:t>Gunditjmara</w:t>
      </w:r>
      <w:proofErr w:type="spellEnd"/>
      <w:r>
        <w:t xml:space="preserve"> (Cape Bridgewater and Deen Maar Island), Eastern Maar </w:t>
      </w:r>
      <w:r>
        <w:rPr>
          <w:color w:val="202122"/>
          <w:highlight w:val="white"/>
        </w:rPr>
        <w:t xml:space="preserve">(Deen Maar Island), </w:t>
      </w:r>
      <w:r>
        <w:t xml:space="preserve">Kulin (RMIT Bundoora) and Eora (USYD). </w:t>
      </w:r>
    </w:p>
    <w:p w14:paraId="149287B5" w14:textId="77777777" w:rsidR="0056645C" w:rsidRDefault="0056645C"/>
    <w:p w14:paraId="546CD6BC" w14:textId="40F5D195" w:rsidR="0056645C" w:rsidRDefault="00000000">
      <w:r>
        <w:t xml:space="preserve">The authors declare no conflict of interest. At time of submission, NH now works for SMRU Consulting, a commercial enterprise conducting marine mammal monitoring and assessment services to both for-profit and </w:t>
      </w:r>
      <w:r w:rsidR="00C6721D">
        <w:t>non-profit</w:t>
      </w:r>
      <w:r>
        <w:t xml:space="preserve"> entities, with the ultimate goal of using science-driven knowledge to mitigate harm to and drive conservation of marine mammals throughout anthropogenic and industrial activities. SMRU Consulting supported the final draft and submission for publication of this manuscript for NH’s ongoing professional development, and as part of SMRU’s non-commercial, research-based activities.</w:t>
      </w:r>
    </w:p>
    <w:p w14:paraId="6E76DC09" w14:textId="77777777" w:rsidR="0056645C" w:rsidRDefault="0056645C"/>
    <w:p w14:paraId="60E43B21" w14:textId="77777777" w:rsidR="0056645C" w:rsidRDefault="00000000">
      <w:pPr>
        <w:pStyle w:val="Heading2"/>
      </w:pPr>
      <w:r>
        <w:t>Literature Cited</w:t>
      </w:r>
    </w:p>
    <w:p w14:paraId="2EBD568D" w14:textId="77777777" w:rsidR="0056645C" w:rsidRDefault="0056645C">
      <w:pPr>
        <w:rPr>
          <w:rFonts w:ascii="Times New Roman" w:eastAsia="Times New Roman" w:hAnsi="Times New Roman" w:cs="Times New Roman"/>
          <w:color w:val="000000"/>
        </w:rPr>
      </w:pPr>
    </w:p>
    <w:p w14:paraId="30AE38D7" w14:textId="77777777" w:rsidR="0056645C" w:rsidRDefault="00000000">
      <w:pPr>
        <w:widowControl w:val="0"/>
        <w:pBdr>
          <w:top w:val="nil"/>
          <w:left w:val="nil"/>
          <w:bottom w:val="nil"/>
          <w:right w:val="nil"/>
          <w:between w:val="nil"/>
        </w:pBdr>
        <w:ind w:left="720" w:hanging="720"/>
        <w:rPr>
          <w:color w:val="000000"/>
        </w:rPr>
      </w:pPr>
      <w:r>
        <w:rPr>
          <w:color w:val="000000"/>
        </w:rPr>
        <w:t xml:space="preserve">ALA. (2019). Atlas of Living Australia. Global Biodiversity Information Facility, Canberra. Available from </w:t>
      </w:r>
      <w:hyperlink r:id="rId14">
        <w:r>
          <w:rPr>
            <w:color w:val="000000"/>
            <w:u w:val="single"/>
          </w:rPr>
          <w:t>www.ala.org.au</w:t>
        </w:r>
      </w:hyperlink>
      <w:r>
        <w:rPr>
          <w:color w:val="000000"/>
          <w:u w:val="single"/>
        </w:rPr>
        <w:t xml:space="preserve"> (</w:t>
      </w:r>
      <w:r>
        <w:rPr>
          <w:color w:val="000000"/>
        </w:rPr>
        <w:t>accessed January 2019).</w:t>
      </w:r>
    </w:p>
    <w:p w14:paraId="26C74CE0" w14:textId="77777777" w:rsidR="0056645C" w:rsidRDefault="00000000">
      <w:pPr>
        <w:widowControl w:val="0"/>
        <w:pBdr>
          <w:top w:val="nil"/>
          <w:left w:val="nil"/>
          <w:bottom w:val="nil"/>
          <w:right w:val="nil"/>
          <w:between w:val="nil"/>
        </w:pBdr>
        <w:ind w:left="720" w:hanging="720"/>
        <w:rPr>
          <w:highlight w:val="white"/>
        </w:rPr>
      </w:pPr>
      <w:r>
        <w:rPr>
          <w:color w:val="000000"/>
          <w:highlight w:val="white"/>
        </w:rPr>
        <w:t xml:space="preserve">Banks, J.C., Mitchell, A. D., </w:t>
      </w:r>
      <w:proofErr w:type="spellStart"/>
      <w:r>
        <w:rPr>
          <w:color w:val="000000"/>
          <w:highlight w:val="white"/>
        </w:rPr>
        <w:t>Waas</w:t>
      </w:r>
      <w:proofErr w:type="spellEnd"/>
      <w:r>
        <w:rPr>
          <w:color w:val="000000"/>
          <w:highlight w:val="white"/>
        </w:rPr>
        <w:t>, J.R., &amp; Paterson, A.M. (2002). An unexpected pattern of molecular divergence within the blue penguin (</w:t>
      </w:r>
      <w:proofErr w:type="spellStart"/>
      <w:r>
        <w:rPr>
          <w:i/>
          <w:color w:val="000000"/>
          <w:highlight w:val="white"/>
        </w:rPr>
        <w:t>Eudyptula</w:t>
      </w:r>
      <w:proofErr w:type="spellEnd"/>
      <w:r>
        <w:rPr>
          <w:i/>
          <w:color w:val="000000"/>
          <w:highlight w:val="white"/>
        </w:rPr>
        <w:t xml:space="preserve"> minor</w:t>
      </w:r>
      <w:r>
        <w:rPr>
          <w:color w:val="000000"/>
          <w:highlight w:val="white"/>
        </w:rPr>
        <w:t>) complex. </w:t>
      </w:r>
      <w:r>
        <w:rPr>
          <w:i/>
          <w:color w:val="000000"/>
          <w:highlight w:val="white"/>
        </w:rPr>
        <w:t>Notornis</w:t>
      </w:r>
      <w:r>
        <w:rPr>
          <w:color w:val="000000"/>
          <w:highlight w:val="white"/>
        </w:rPr>
        <w:t>, </w:t>
      </w:r>
      <w:r>
        <w:rPr>
          <w:i/>
          <w:color w:val="000000"/>
          <w:highlight w:val="white"/>
        </w:rPr>
        <w:t>49</w:t>
      </w:r>
      <w:r>
        <w:rPr>
          <w:color w:val="000000"/>
          <w:highlight w:val="white"/>
        </w:rPr>
        <w:t>(1), 29-38.</w:t>
      </w:r>
    </w:p>
    <w:p w14:paraId="46DCECC4" w14:textId="77777777" w:rsidR="0056645C" w:rsidRDefault="00000000">
      <w:pPr>
        <w:widowControl w:val="0"/>
        <w:pBdr>
          <w:top w:val="nil"/>
          <w:left w:val="nil"/>
          <w:bottom w:val="nil"/>
          <w:right w:val="nil"/>
          <w:between w:val="nil"/>
        </w:pBdr>
        <w:ind w:left="720" w:hanging="720"/>
        <w:rPr>
          <w:color w:val="000000"/>
        </w:rPr>
      </w:pPr>
      <w:r>
        <w:rPr>
          <w:color w:val="000000"/>
        </w:rPr>
        <w:lastRenderedPageBreak/>
        <w:t xml:space="preserve">Benson, D.A., </w:t>
      </w:r>
      <w:proofErr w:type="spellStart"/>
      <w:r>
        <w:rPr>
          <w:color w:val="000000"/>
        </w:rPr>
        <w:t>Karsch</w:t>
      </w:r>
      <w:proofErr w:type="spellEnd"/>
      <w:r>
        <w:rPr>
          <w:color w:val="000000"/>
        </w:rPr>
        <w:t xml:space="preserve">-Mizrachi, I., Lipman, D.J., </w:t>
      </w:r>
      <w:proofErr w:type="spellStart"/>
      <w:r>
        <w:rPr>
          <w:color w:val="000000"/>
        </w:rPr>
        <w:t>Ostell</w:t>
      </w:r>
      <w:proofErr w:type="spellEnd"/>
      <w:r>
        <w:rPr>
          <w:color w:val="000000"/>
        </w:rPr>
        <w:t xml:space="preserve">, J., &amp; Wheeler, D.L. (2005). GenBank. </w:t>
      </w:r>
      <w:r>
        <w:rPr>
          <w:i/>
          <w:color w:val="000000"/>
        </w:rPr>
        <w:t>Nucleic Acids Research</w:t>
      </w:r>
      <w:r>
        <w:rPr>
          <w:color w:val="000000"/>
        </w:rPr>
        <w:t xml:space="preserve"> </w:t>
      </w:r>
      <w:r>
        <w:rPr>
          <w:b/>
          <w:color w:val="000000"/>
        </w:rPr>
        <w:t>33</w:t>
      </w:r>
      <w:r>
        <w:rPr>
          <w:color w:val="000000"/>
        </w:rPr>
        <w:t xml:space="preserve">: suppl_1, D34–D38. </w:t>
      </w:r>
      <w:hyperlink r:id="rId15">
        <w:r>
          <w:rPr>
            <w:color w:val="000000"/>
            <w:u w:val="single"/>
          </w:rPr>
          <w:t>doi.org/10.1093/</w:t>
        </w:r>
        <w:proofErr w:type="spellStart"/>
        <w:r>
          <w:rPr>
            <w:color w:val="000000"/>
            <w:u w:val="single"/>
          </w:rPr>
          <w:t>nar</w:t>
        </w:r>
        <w:proofErr w:type="spellEnd"/>
        <w:r>
          <w:rPr>
            <w:color w:val="000000"/>
            <w:u w:val="single"/>
          </w:rPr>
          <w:t>/gki063</w:t>
        </w:r>
      </w:hyperlink>
      <w:r>
        <w:rPr>
          <w:color w:val="000000"/>
        </w:rPr>
        <w:t xml:space="preserve"> </w:t>
      </w:r>
    </w:p>
    <w:p w14:paraId="2473E84E" w14:textId="77777777" w:rsidR="0056645C" w:rsidRDefault="00000000">
      <w:pPr>
        <w:widowControl w:val="0"/>
        <w:pBdr>
          <w:top w:val="nil"/>
          <w:left w:val="nil"/>
          <w:bottom w:val="nil"/>
          <w:right w:val="nil"/>
          <w:between w:val="nil"/>
        </w:pBdr>
        <w:ind w:left="720" w:hanging="720"/>
        <w:rPr>
          <w:color w:val="000000"/>
        </w:rPr>
      </w:pPr>
      <w:r>
        <w:rPr>
          <w:color w:val="000000"/>
        </w:rPr>
        <w:t xml:space="preserve">Berry, T E., </w:t>
      </w:r>
      <w:proofErr w:type="spellStart"/>
      <w:r>
        <w:rPr>
          <w:color w:val="000000"/>
        </w:rPr>
        <w:t>Osterrieder</w:t>
      </w:r>
      <w:proofErr w:type="spellEnd"/>
      <w:r>
        <w:rPr>
          <w:color w:val="000000"/>
        </w:rPr>
        <w:t xml:space="preserve">, S.K., Murray, D.C., Coghlan, M.L., Richardson, A.J., </w:t>
      </w:r>
      <w:proofErr w:type="spellStart"/>
      <w:r>
        <w:rPr>
          <w:color w:val="000000"/>
        </w:rPr>
        <w:t>Grealy</w:t>
      </w:r>
      <w:proofErr w:type="spellEnd"/>
      <w:r>
        <w:rPr>
          <w:color w:val="000000"/>
        </w:rPr>
        <w:t xml:space="preserve">, A.K., Stat, M., </w:t>
      </w:r>
      <w:proofErr w:type="spellStart"/>
      <w:r>
        <w:rPr>
          <w:color w:val="000000"/>
        </w:rPr>
        <w:t>Bejder</w:t>
      </w:r>
      <w:proofErr w:type="spellEnd"/>
      <w:r>
        <w:rPr>
          <w:color w:val="000000"/>
        </w:rPr>
        <w:t>, L., &amp; Bunce, M. (2017). DNA metabarcoding for diet analysis and biodiversity: A case study using the endangered Australian sea lion (</w:t>
      </w:r>
      <w:r>
        <w:rPr>
          <w:i/>
          <w:color w:val="000000"/>
        </w:rPr>
        <w:t>Neophoca cinerea</w:t>
      </w:r>
      <w:r>
        <w:rPr>
          <w:color w:val="000000"/>
        </w:rPr>
        <w:t xml:space="preserve">). </w:t>
      </w:r>
      <w:r>
        <w:rPr>
          <w:i/>
          <w:color w:val="000000"/>
        </w:rPr>
        <w:t>Ecology and Evolution</w:t>
      </w:r>
      <w:r>
        <w:rPr>
          <w:color w:val="000000"/>
        </w:rPr>
        <w:t xml:space="preserve"> </w:t>
      </w:r>
      <w:r>
        <w:rPr>
          <w:b/>
          <w:color w:val="000000"/>
        </w:rPr>
        <w:t>7</w:t>
      </w:r>
      <w:r>
        <w:rPr>
          <w:color w:val="000000"/>
        </w:rPr>
        <w:t xml:space="preserve">:14, 5435–5453. </w:t>
      </w:r>
      <w:hyperlink r:id="rId16">
        <w:r>
          <w:rPr>
            <w:color w:val="000000"/>
            <w:u w:val="single"/>
          </w:rPr>
          <w:t>doi.org/10.1002/ece3.3123</w:t>
        </w:r>
      </w:hyperlink>
      <w:r>
        <w:rPr>
          <w:color w:val="000000"/>
        </w:rPr>
        <w:t xml:space="preserve"> </w:t>
      </w:r>
    </w:p>
    <w:p w14:paraId="0DA3CEA8"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BirdLife</w:t>
      </w:r>
      <w:proofErr w:type="spellEnd"/>
      <w:r>
        <w:rPr>
          <w:color w:val="000000"/>
        </w:rPr>
        <w:t xml:space="preserve"> International. (2021). Species factsheet: </w:t>
      </w:r>
      <w:proofErr w:type="spellStart"/>
      <w:r>
        <w:rPr>
          <w:i/>
          <w:color w:val="000000"/>
        </w:rPr>
        <w:t>Eudyptula</w:t>
      </w:r>
      <w:proofErr w:type="spellEnd"/>
      <w:r>
        <w:rPr>
          <w:i/>
          <w:color w:val="000000"/>
        </w:rPr>
        <w:t xml:space="preserve"> minor</w:t>
      </w:r>
      <w:r>
        <w:rPr>
          <w:color w:val="000000"/>
        </w:rPr>
        <w:t xml:space="preserve">. </w:t>
      </w:r>
      <w:proofErr w:type="spellStart"/>
      <w:r>
        <w:rPr>
          <w:color w:val="000000"/>
        </w:rPr>
        <w:t>BirdLife</w:t>
      </w:r>
      <w:proofErr w:type="spellEnd"/>
      <w:r>
        <w:rPr>
          <w:color w:val="000000"/>
        </w:rPr>
        <w:t xml:space="preserve"> International, Cambridge. Available from </w:t>
      </w:r>
      <w:hyperlink r:id="rId17">
        <w:r>
          <w:rPr>
            <w:color w:val="000000"/>
            <w:u w:val="single"/>
          </w:rPr>
          <w:t>www.birdlife.org</w:t>
        </w:r>
      </w:hyperlink>
      <w:r>
        <w:rPr>
          <w:color w:val="000000"/>
        </w:rPr>
        <w:t xml:space="preserve"> (accessed January 2021)</w:t>
      </w:r>
    </w:p>
    <w:p w14:paraId="603BC019" w14:textId="77777777" w:rsidR="0056645C" w:rsidRDefault="00000000">
      <w:pPr>
        <w:widowControl w:val="0"/>
        <w:pBdr>
          <w:top w:val="nil"/>
          <w:left w:val="nil"/>
          <w:bottom w:val="nil"/>
          <w:right w:val="nil"/>
          <w:between w:val="nil"/>
        </w:pBdr>
        <w:ind w:left="720" w:hanging="720"/>
        <w:rPr>
          <w:color w:val="000000"/>
        </w:rPr>
      </w:pPr>
      <w:r>
        <w:rPr>
          <w:color w:val="000000"/>
        </w:rPr>
        <w:t xml:space="preserve">Bowen, W.D., &amp; Iverson, S.J. (2013). Methods of estimating marine mammal diets: A review of validation experiments and sources of bias and uncertainty. </w:t>
      </w:r>
      <w:r>
        <w:rPr>
          <w:i/>
          <w:color w:val="000000"/>
        </w:rPr>
        <w:t>Marine Mammal Science</w:t>
      </w:r>
      <w:r>
        <w:rPr>
          <w:color w:val="000000"/>
        </w:rPr>
        <w:t xml:space="preserve"> </w:t>
      </w:r>
      <w:r>
        <w:rPr>
          <w:b/>
          <w:color w:val="000000"/>
        </w:rPr>
        <w:t>29</w:t>
      </w:r>
      <w:r>
        <w:rPr>
          <w:color w:val="000000"/>
        </w:rPr>
        <w:t xml:space="preserve">:4, 719–754. </w:t>
      </w:r>
      <w:hyperlink r:id="rId18">
        <w:r>
          <w:rPr>
            <w:color w:val="000000"/>
            <w:u w:val="single"/>
          </w:rPr>
          <w:t>doi.org/10.1111/j.1748-7692.</w:t>
        </w:r>
        <w:proofErr w:type="gramStart"/>
        <w:r>
          <w:rPr>
            <w:color w:val="000000"/>
            <w:u w:val="single"/>
          </w:rPr>
          <w:t>2012.00604.x</w:t>
        </w:r>
        <w:proofErr w:type="gramEnd"/>
      </w:hyperlink>
      <w:r>
        <w:rPr>
          <w:color w:val="000000"/>
        </w:rPr>
        <w:t xml:space="preserve"> </w:t>
      </w:r>
    </w:p>
    <w:p w14:paraId="6F455A58" w14:textId="77777777" w:rsidR="0056645C" w:rsidRDefault="00000000">
      <w:pPr>
        <w:widowControl w:val="0"/>
        <w:pBdr>
          <w:top w:val="nil"/>
          <w:left w:val="nil"/>
          <w:bottom w:val="nil"/>
          <w:right w:val="nil"/>
          <w:between w:val="nil"/>
        </w:pBdr>
        <w:ind w:left="720" w:hanging="720"/>
        <w:rPr>
          <w:highlight w:val="white"/>
        </w:rPr>
      </w:pPr>
      <w:proofErr w:type="spellStart"/>
      <w:r>
        <w:rPr>
          <w:color w:val="000000"/>
        </w:rPr>
        <w:t>Cammen</w:t>
      </w:r>
      <w:proofErr w:type="spellEnd"/>
      <w:r>
        <w:rPr>
          <w:color w:val="000000"/>
        </w:rPr>
        <w:t xml:space="preserve">, K.M., Rasher, D.B., &amp; </w:t>
      </w:r>
      <w:proofErr w:type="spellStart"/>
      <w:r>
        <w:rPr>
          <w:color w:val="000000"/>
        </w:rPr>
        <w:t>Steneck</w:t>
      </w:r>
      <w:proofErr w:type="spellEnd"/>
      <w:r>
        <w:rPr>
          <w:color w:val="000000"/>
        </w:rPr>
        <w:t xml:space="preserve">, R.S. (2019). Predator recovery, shifting baselines, and the adaptive management challenges they create. </w:t>
      </w:r>
      <w:r>
        <w:rPr>
          <w:i/>
          <w:color w:val="000000"/>
        </w:rPr>
        <w:t xml:space="preserve">Ecosphere </w:t>
      </w:r>
      <w:r>
        <w:rPr>
          <w:b/>
          <w:color w:val="000000"/>
        </w:rPr>
        <w:t>10</w:t>
      </w:r>
      <w:r>
        <w:rPr>
          <w:color w:val="000000"/>
        </w:rPr>
        <w:t xml:space="preserve">:2, e02579. </w:t>
      </w:r>
      <w:hyperlink r:id="rId19">
        <w:r>
          <w:rPr>
            <w:color w:val="000000"/>
            <w:u w:val="single"/>
          </w:rPr>
          <w:t>doi.org/10.1002/ecs2.2579</w:t>
        </w:r>
      </w:hyperlink>
      <w:r>
        <w:rPr>
          <w:highlight w:val="white"/>
        </w:rPr>
        <w:t>.</w:t>
      </w:r>
    </w:p>
    <w:p w14:paraId="52A7C4F3" w14:textId="77777777" w:rsidR="0056645C" w:rsidRDefault="00000000">
      <w:pPr>
        <w:widowControl w:val="0"/>
        <w:pBdr>
          <w:top w:val="nil"/>
          <w:left w:val="nil"/>
          <w:bottom w:val="nil"/>
          <w:right w:val="nil"/>
          <w:between w:val="nil"/>
        </w:pBdr>
        <w:ind w:left="720" w:hanging="720"/>
        <w:rPr>
          <w:i/>
          <w:highlight w:val="white"/>
        </w:rPr>
      </w:pPr>
      <w:proofErr w:type="spellStart"/>
      <w:r>
        <w:rPr>
          <w:highlight w:val="white"/>
        </w:rPr>
        <w:t>Canale</w:t>
      </w:r>
      <w:proofErr w:type="spellEnd"/>
      <w:r>
        <w:rPr>
          <w:highlight w:val="white"/>
        </w:rPr>
        <w:t xml:space="preserve">, G.R., and Bernardo, C.S.S. (2016). Predator-prey interaction between two threatened species in a Brazilian hotspot. </w:t>
      </w:r>
      <w:r>
        <w:rPr>
          <w:i/>
          <w:highlight w:val="white"/>
        </w:rPr>
        <w:t xml:space="preserve">Biota </w:t>
      </w:r>
      <w:proofErr w:type="spellStart"/>
      <w:r>
        <w:rPr>
          <w:i/>
          <w:highlight w:val="white"/>
        </w:rPr>
        <w:t>Neotropica</w:t>
      </w:r>
      <w:proofErr w:type="spellEnd"/>
      <w:r>
        <w:rPr>
          <w:i/>
          <w:highlight w:val="white"/>
        </w:rPr>
        <w:t>, 16, e0059.</w:t>
      </w:r>
    </w:p>
    <w:p w14:paraId="093B762C" w14:textId="77777777" w:rsidR="0056645C" w:rsidRDefault="00000000">
      <w:pPr>
        <w:widowControl w:val="0"/>
        <w:pBdr>
          <w:top w:val="nil"/>
          <w:left w:val="nil"/>
          <w:bottom w:val="nil"/>
          <w:right w:val="nil"/>
          <w:between w:val="nil"/>
        </w:pBdr>
        <w:ind w:left="720" w:hanging="720"/>
      </w:pPr>
      <w:r>
        <w:t xml:space="preserve">Carroll, E. L., Gallego, R., Sewell, M. A., </w:t>
      </w:r>
      <w:proofErr w:type="spellStart"/>
      <w:r>
        <w:t>Zeldis</w:t>
      </w:r>
      <w:proofErr w:type="spellEnd"/>
      <w:r>
        <w:t xml:space="preserve">, J., </w:t>
      </w:r>
      <w:proofErr w:type="spellStart"/>
      <w:r>
        <w:t>Ranjard</w:t>
      </w:r>
      <w:proofErr w:type="spellEnd"/>
      <w:r>
        <w:t xml:space="preserve">, L., Ross, H. A., </w:t>
      </w:r>
      <w:proofErr w:type="spellStart"/>
      <w:r>
        <w:t>Tooman</w:t>
      </w:r>
      <w:proofErr w:type="spellEnd"/>
      <w:r>
        <w:t xml:space="preserve">, L. K., </w:t>
      </w:r>
      <w:proofErr w:type="spellStart"/>
      <w:r>
        <w:t>O’Rorke</w:t>
      </w:r>
      <w:proofErr w:type="spellEnd"/>
      <w:r>
        <w:t xml:space="preserve">, R., Newcomb, R. D. &amp; Constantine, R. (2019). Multi-locus DNA metabarcoding of zooplankton communities and scat reveal trophic interactions of a generalist predator. </w:t>
      </w:r>
      <w:r>
        <w:rPr>
          <w:i/>
        </w:rPr>
        <w:t>Scientific Reports</w:t>
      </w:r>
      <w:r>
        <w:t>, 9(1), 1-14.</w:t>
      </w:r>
    </w:p>
    <w:p w14:paraId="49312BEF" w14:textId="77777777" w:rsidR="0056645C" w:rsidRDefault="00000000">
      <w:pPr>
        <w:widowControl w:val="0"/>
        <w:pBdr>
          <w:top w:val="nil"/>
          <w:left w:val="nil"/>
          <w:bottom w:val="nil"/>
          <w:right w:val="nil"/>
          <w:between w:val="nil"/>
        </w:pBdr>
        <w:ind w:left="720" w:hanging="720"/>
        <w:rPr>
          <w:color w:val="000000"/>
          <w:highlight w:val="white"/>
        </w:rPr>
      </w:pPr>
      <w:r>
        <w:rPr>
          <w:color w:val="000000"/>
          <w:highlight w:val="white"/>
        </w:rPr>
        <w:t xml:space="preserve">Casper, R.M., </w:t>
      </w:r>
      <w:proofErr w:type="spellStart"/>
      <w:r>
        <w:rPr>
          <w:color w:val="000000"/>
          <w:highlight w:val="white"/>
        </w:rPr>
        <w:t>Jarman</w:t>
      </w:r>
      <w:proofErr w:type="spellEnd"/>
      <w:r>
        <w:rPr>
          <w:color w:val="000000"/>
          <w:highlight w:val="white"/>
        </w:rPr>
        <w:t xml:space="preserve">, S.N., Gales, N.J., &amp; </w:t>
      </w:r>
      <w:proofErr w:type="spellStart"/>
      <w:r>
        <w:rPr>
          <w:color w:val="000000"/>
          <w:highlight w:val="white"/>
        </w:rPr>
        <w:t>Hindell</w:t>
      </w:r>
      <w:proofErr w:type="spellEnd"/>
      <w:r>
        <w:rPr>
          <w:color w:val="000000"/>
          <w:highlight w:val="white"/>
        </w:rPr>
        <w:t xml:space="preserve">, M.A. (2007a). Combining DNA and morphological analyses of faecal samples improves insight into trophic </w:t>
      </w:r>
      <w:r>
        <w:rPr>
          <w:color w:val="000000"/>
          <w:highlight w:val="white"/>
        </w:rPr>
        <w:lastRenderedPageBreak/>
        <w:t>interactions: a case study using a generalist predator. </w:t>
      </w:r>
      <w:r>
        <w:rPr>
          <w:i/>
          <w:color w:val="000000"/>
          <w:highlight w:val="white"/>
        </w:rPr>
        <w:t>Marine Biology</w:t>
      </w:r>
      <w:r>
        <w:rPr>
          <w:color w:val="000000"/>
          <w:highlight w:val="white"/>
        </w:rPr>
        <w:t>, </w:t>
      </w:r>
      <w:r>
        <w:rPr>
          <w:i/>
          <w:color w:val="000000"/>
          <w:highlight w:val="white"/>
        </w:rPr>
        <w:t>152</w:t>
      </w:r>
      <w:r>
        <w:rPr>
          <w:color w:val="000000"/>
          <w:highlight w:val="white"/>
        </w:rPr>
        <w:t>(4), 815-825.</w:t>
      </w:r>
    </w:p>
    <w:p w14:paraId="7E6F4145" w14:textId="77777777" w:rsidR="0056645C" w:rsidRDefault="00000000">
      <w:pPr>
        <w:widowControl w:val="0"/>
        <w:pBdr>
          <w:top w:val="nil"/>
          <w:left w:val="nil"/>
          <w:bottom w:val="nil"/>
          <w:right w:val="nil"/>
          <w:between w:val="nil"/>
        </w:pBdr>
        <w:ind w:left="720" w:hanging="720"/>
        <w:rPr>
          <w:color w:val="000000"/>
        </w:rPr>
      </w:pPr>
      <w:r>
        <w:rPr>
          <w:color w:val="000000"/>
        </w:rPr>
        <w:t xml:space="preserve">Cooper, A. (1994). </w:t>
      </w:r>
      <w:r>
        <w:rPr>
          <w:i/>
          <w:color w:val="000000"/>
        </w:rPr>
        <w:t>DNA from Museum Specimens</w:t>
      </w:r>
      <w:r>
        <w:rPr>
          <w:color w:val="000000"/>
        </w:rPr>
        <w:t xml:space="preserve">. In B. Herrmann &amp; S. Hummel (Eds.), Ancient DNA: Recovery and Analysis of Genetic Material from Paleontological, Archaeological, Museum, Medical, and Forensic Specimens (pp. 149–165). Springer. </w:t>
      </w:r>
      <w:hyperlink r:id="rId20">
        <w:r>
          <w:rPr>
            <w:color w:val="000000"/>
            <w:u w:val="single"/>
          </w:rPr>
          <w:t>doi.org/10.1007/978-1-4612-4318-2_10</w:t>
        </w:r>
      </w:hyperlink>
      <w:r>
        <w:rPr>
          <w:color w:val="000000"/>
        </w:rPr>
        <w:t xml:space="preserve"> </w:t>
      </w:r>
    </w:p>
    <w:p w14:paraId="0D27DEEB" w14:textId="77777777" w:rsidR="0056645C" w:rsidRDefault="00000000">
      <w:pPr>
        <w:widowControl w:val="0"/>
        <w:pBdr>
          <w:top w:val="nil"/>
          <w:left w:val="nil"/>
          <w:bottom w:val="nil"/>
          <w:right w:val="nil"/>
          <w:between w:val="nil"/>
        </w:pBdr>
        <w:ind w:left="720" w:hanging="720"/>
        <w:rPr>
          <w:color w:val="000000"/>
        </w:rPr>
      </w:pPr>
      <w:r>
        <w:rPr>
          <w:color w:val="000000"/>
        </w:rPr>
        <w:t xml:space="preserve">Cummings, C.R., Lea, M.A., &amp; Lyle, J.M. (2019). Fur seals and fisheries in Tasmania: An integrated case study of human-wildlife conflict and coexistence. </w:t>
      </w:r>
      <w:r>
        <w:rPr>
          <w:i/>
          <w:color w:val="000000"/>
        </w:rPr>
        <w:t>Biological Conservation</w:t>
      </w:r>
      <w:r>
        <w:rPr>
          <w:color w:val="000000"/>
        </w:rPr>
        <w:t xml:space="preserve"> </w:t>
      </w:r>
      <w:r>
        <w:rPr>
          <w:b/>
          <w:color w:val="000000"/>
        </w:rPr>
        <w:t>236</w:t>
      </w:r>
      <w:r>
        <w:rPr>
          <w:color w:val="000000"/>
        </w:rPr>
        <w:t xml:space="preserve">, 532–542. </w:t>
      </w:r>
      <w:hyperlink r:id="rId21">
        <w:r>
          <w:rPr>
            <w:color w:val="000000"/>
            <w:u w:val="single"/>
          </w:rPr>
          <w:t>doi.org/10.1016/j.biocon.2019.01.029</w:t>
        </w:r>
      </w:hyperlink>
      <w:r>
        <w:rPr>
          <w:color w:val="000000"/>
        </w:rPr>
        <w:t xml:space="preserve"> </w:t>
      </w:r>
    </w:p>
    <w:p w14:paraId="4D9F9198" w14:textId="77777777" w:rsidR="0056645C" w:rsidRDefault="00000000">
      <w:pPr>
        <w:widowControl w:val="0"/>
        <w:pBdr>
          <w:top w:val="nil"/>
          <w:left w:val="nil"/>
          <w:bottom w:val="nil"/>
          <w:right w:val="nil"/>
          <w:between w:val="nil"/>
        </w:pBdr>
        <w:ind w:left="720" w:hanging="720"/>
      </w:pPr>
      <w:r>
        <w:rPr>
          <w:color w:val="000000"/>
        </w:rPr>
        <w:t xml:space="preserve">Dann, P. (1991). Distribution, Population Trends and Factors Influencing the Population Size of Little Penguins </w:t>
      </w:r>
      <w:proofErr w:type="spellStart"/>
      <w:r>
        <w:rPr>
          <w:i/>
          <w:color w:val="000000"/>
        </w:rPr>
        <w:t>Eudyptula</w:t>
      </w:r>
      <w:proofErr w:type="spellEnd"/>
      <w:r>
        <w:rPr>
          <w:i/>
          <w:color w:val="000000"/>
        </w:rPr>
        <w:t xml:space="preserve"> minor</w:t>
      </w:r>
      <w:r>
        <w:rPr>
          <w:color w:val="000000"/>
        </w:rPr>
        <w:t xml:space="preserve"> on Phillip Island, Victoria. </w:t>
      </w:r>
      <w:r>
        <w:rPr>
          <w:i/>
          <w:color w:val="000000"/>
        </w:rPr>
        <w:t>Emu</w:t>
      </w:r>
      <w:r>
        <w:rPr>
          <w:color w:val="000000"/>
        </w:rPr>
        <w:t xml:space="preserve"> </w:t>
      </w:r>
      <w:r>
        <w:rPr>
          <w:b/>
          <w:color w:val="000000"/>
        </w:rPr>
        <w:t>91</w:t>
      </w:r>
      <w:r>
        <w:rPr>
          <w:color w:val="000000"/>
        </w:rPr>
        <w:t xml:space="preserve">:5, 263–272. </w:t>
      </w:r>
      <w:hyperlink r:id="rId22">
        <w:r>
          <w:rPr>
            <w:color w:val="000000"/>
            <w:u w:val="single"/>
          </w:rPr>
          <w:t>doi.org/10.1071/mu9910263</w:t>
        </w:r>
      </w:hyperlink>
      <w:r>
        <w:rPr>
          <w:color w:val="000000"/>
        </w:rPr>
        <w:t xml:space="preserve"> </w:t>
      </w:r>
    </w:p>
    <w:p w14:paraId="7DA16535" w14:textId="77777777" w:rsidR="0056645C" w:rsidRDefault="00000000">
      <w:pPr>
        <w:widowControl w:val="0"/>
        <w:pBdr>
          <w:top w:val="nil"/>
          <w:left w:val="nil"/>
          <w:bottom w:val="nil"/>
          <w:right w:val="nil"/>
          <w:between w:val="nil"/>
        </w:pBdr>
        <w:ind w:left="720" w:hanging="720"/>
      </w:pPr>
      <w:proofErr w:type="spellStart"/>
      <w:r>
        <w:t>Deagle</w:t>
      </w:r>
      <w:proofErr w:type="spellEnd"/>
      <w:r>
        <w:t xml:space="preserve">, B. E., </w:t>
      </w:r>
      <w:proofErr w:type="spellStart"/>
      <w:r>
        <w:t>Tollit</w:t>
      </w:r>
      <w:proofErr w:type="spellEnd"/>
      <w:r>
        <w:t xml:space="preserve">, D. J., </w:t>
      </w:r>
      <w:proofErr w:type="spellStart"/>
      <w:r>
        <w:t>Jarman</w:t>
      </w:r>
      <w:proofErr w:type="spellEnd"/>
      <w:r>
        <w:t xml:space="preserve">, S. N., </w:t>
      </w:r>
      <w:proofErr w:type="spellStart"/>
      <w:r>
        <w:t>Hindell</w:t>
      </w:r>
      <w:proofErr w:type="spellEnd"/>
      <w:r>
        <w:t xml:space="preserve">, M. A., </w:t>
      </w:r>
      <w:proofErr w:type="spellStart"/>
      <w:r>
        <w:t>Trites</w:t>
      </w:r>
      <w:proofErr w:type="spellEnd"/>
      <w:r>
        <w:t xml:space="preserve">, A. W., &amp; Gales, N. J. (2005). Molecular scatology as a tool to study diet: analysis of prey DNA in scats from captive Steller sea lions. </w:t>
      </w:r>
      <w:r>
        <w:rPr>
          <w:i/>
        </w:rPr>
        <w:t>Molecular Ecology</w:t>
      </w:r>
      <w:r>
        <w:t>, 14(6), 1831-1842.</w:t>
      </w:r>
    </w:p>
    <w:p w14:paraId="33B49F29" w14:textId="77777777" w:rsidR="0056645C" w:rsidRDefault="00000000">
      <w:pPr>
        <w:widowControl w:val="0"/>
        <w:pBdr>
          <w:top w:val="nil"/>
          <w:left w:val="nil"/>
          <w:bottom w:val="nil"/>
          <w:right w:val="nil"/>
          <w:between w:val="nil"/>
        </w:pBdr>
        <w:ind w:left="720" w:hanging="720"/>
      </w:pPr>
      <w:proofErr w:type="spellStart"/>
      <w:r>
        <w:t>Deagle</w:t>
      </w:r>
      <w:proofErr w:type="spellEnd"/>
      <w:r>
        <w:t xml:space="preserve">, B. E., Kirkwood, R., &amp; </w:t>
      </w:r>
      <w:proofErr w:type="spellStart"/>
      <w:r>
        <w:t>Jarman</w:t>
      </w:r>
      <w:proofErr w:type="spellEnd"/>
      <w:r>
        <w:t>, S. N. (2009). Analysis of Australian fur seal diet by pyrosequencing prey DNA in faeces. Molecular ecology, 18(9), 2022-2038.</w:t>
      </w:r>
    </w:p>
    <w:p w14:paraId="334AB9F1"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highlight w:val="white"/>
        </w:rPr>
        <w:t>Deagle</w:t>
      </w:r>
      <w:proofErr w:type="spellEnd"/>
      <w:r>
        <w:rPr>
          <w:color w:val="000000"/>
          <w:highlight w:val="white"/>
        </w:rPr>
        <w:t xml:space="preserve">, B.E., Thomas, A.C., Shaffer, A.K., </w:t>
      </w:r>
      <w:proofErr w:type="spellStart"/>
      <w:r>
        <w:rPr>
          <w:color w:val="000000"/>
          <w:highlight w:val="white"/>
        </w:rPr>
        <w:t>Trites</w:t>
      </w:r>
      <w:proofErr w:type="spellEnd"/>
      <w:r>
        <w:rPr>
          <w:color w:val="000000"/>
          <w:highlight w:val="white"/>
        </w:rPr>
        <w:t xml:space="preserve">, A.W., &amp; </w:t>
      </w:r>
      <w:proofErr w:type="spellStart"/>
      <w:r>
        <w:rPr>
          <w:color w:val="000000"/>
          <w:highlight w:val="white"/>
        </w:rPr>
        <w:t>Jarman</w:t>
      </w:r>
      <w:proofErr w:type="spellEnd"/>
      <w:r>
        <w:rPr>
          <w:color w:val="000000"/>
          <w:highlight w:val="white"/>
        </w:rPr>
        <w:t>, S.N. (2013). Quantifying sequence proportions in a DNA</w:t>
      </w:r>
      <w:r>
        <w:rPr>
          <w:rFonts w:ascii="Cambria Math" w:eastAsia="Cambria Math" w:hAnsi="Cambria Math" w:cs="Cambria Math"/>
          <w:color w:val="000000"/>
          <w:highlight w:val="white"/>
        </w:rPr>
        <w:t>‐</w:t>
      </w:r>
      <w:r>
        <w:rPr>
          <w:color w:val="000000"/>
          <w:highlight w:val="white"/>
        </w:rPr>
        <w:t>based diet study using Ion Torrent amplicon sequencing: which counts count? </w:t>
      </w:r>
      <w:r>
        <w:rPr>
          <w:i/>
          <w:color w:val="000000"/>
          <w:highlight w:val="white"/>
        </w:rPr>
        <w:t>Molecular Ecology Resources</w:t>
      </w:r>
      <w:r>
        <w:rPr>
          <w:color w:val="000000"/>
          <w:highlight w:val="white"/>
        </w:rPr>
        <w:t>, </w:t>
      </w:r>
      <w:r>
        <w:rPr>
          <w:i/>
          <w:color w:val="000000"/>
          <w:highlight w:val="white"/>
        </w:rPr>
        <w:t>13</w:t>
      </w:r>
      <w:r>
        <w:rPr>
          <w:color w:val="000000"/>
          <w:highlight w:val="white"/>
        </w:rPr>
        <w:t>(4), 620-633.</w:t>
      </w:r>
    </w:p>
    <w:p w14:paraId="54CC286B"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Deagle</w:t>
      </w:r>
      <w:proofErr w:type="spellEnd"/>
      <w:r>
        <w:rPr>
          <w:color w:val="000000"/>
        </w:rPr>
        <w:t xml:space="preserve">, B.E., Thomas, A.C., McInnes, J.C., Clarke, L.J., </w:t>
      </w:r>
      <w:proofErr w:type="spellStart"/>
      <w:r>
        <w:rPr>
          <w:color w:val="000000"/>
        </w:rPr>
        <w:t>Vesterinen</w:t>
      </w:r>
      <w:proofErr w:type="spellEnd"/>
      <w:r>
        <w:rPr>
          <w:color w:val="000000"/>
        </w:rPr>
        <w:t xml:space="preserve">, E J., Clare, E.L., </w:t>
      </w:r>
      <w:proofErr w:type="spellStart"/>
      <w:r>
        <w:rPr>
          <w:color w:val="000000"/>
        </w:rPr>
        <w:t>Kartzinel</w:t>
      </w:r>
      <w:proofErr w:type="spellEnd"/>
      <w:r>
        <w:rPr>
          <w:color w:val="000000"/>
        </w:rPr>
        <w:t xml:space="preserve">, T.R., &amp; </w:t>
      </w:r>
      <w:proofErr w:type="spellStart"/>
      <w:r>
        <w:rPr>
          <w:color w:val="000000"/>
        </w:rPr>
        <w:t>Eveson</w:t>
      </w:r>
      <w:proofErr w:type="spellEnd"/>
      <w:r>
        <w:rPr>
          <w:color w:val="000000"/>
        </w:rPr>
        <w:t xml:space="preserve">, J.P. (2019). Counting with DNA in metabarcoding </w:t>
      </w:r>
      <w:r>
        <w:rPr>
          <w:color w:val="000000"/>
        </w:rPr>
        <w:lastRenderedPageBreak/>
        <w:t xml:space="preserve">studies: How should we convert sequence reads to dietary data? </w:t>
      </w:r>
      <w:r>
        <w:rPr>
          <w:i/>
          <w:color w:val="000000"/>
        </w:rPr>
        <w:t>Molecular Ecology</w:t>
      </w:r>
      <w:r>
        <w:rPr>
          <w:color w:val="000000"/>
        </w:rPr>
        <w:t xml:space="preserve"> </w:t>
      </w:r>
      <w:r>
        <w:rPr>
          <w:b/>
          <w:color w:val="000000"/>
        </w:rPr>
        <w:t>28</w:t>
      </w:r>
      <w:r>
        <w:rPr>
          <w:color w:val="000000"/>
        </w:rPr>
        <w:t xml:space="preserve">:2, 391–406. </w:t>
      </w:r>
      <w:hyperlink r:id="rId23">
        <w:r>
          <w:rPr>
            <w:color w:val="000000"/>
            <w:u w:val="single"/>
          </w:rPr>
          <w:t>doi.org/10.1111/mec.14734</w:t>
        </w:r>
      </w:hyperlink>
      <w:r>
        <w:rPr>
          <w:color w:val="000000"/>
        </w:rPr>
        <w:t xml:space="preserve"> </w:t>
      </w:r>
    </w:p>
    <w:p w14:paraId="373770DB" w14:textId="77777777" w:rsidR="0056645C" w:rsidRDefault="00000000">
      <w:pPr>
        <w:widowControl w:val="0"/>
        <w:pBdr>
          <w:top w:val="nil"/>
          <w:left w:val="nil"/>
          <w:bottom w:val="nil"/>
          <w:right w:val="nil"/>
          <w:between w:val="nil"/>
        </w:pBdr>
        <w:ind w:left="720" w:hanging="720"/>
        <w:rPr>
          <w:color w:val="000000"/>
        </w:rPr>
      </w:pPr>
      <w:r>
        <w:rPr>
          <w:color w:val="000000"/>
        </w:rPr>
        <w:t xml:space="preserve">Edgar, R.C. (2010). Search and clustering orders of magnitude faster than BLAST. </w:t>
      </w:r>
      <w:r>
        <w:rPr>
          <w:i/>
          <w:color w:val="000000"/>
        </w:rPr>
        <w:t>Bioinformatics</w:t>
      </w:r>
      <w:r>
        <w:rPr>
          <w:color w:val="000000"/>
        </w:rPr>
        <w:t xml:space="preserve">, </w:t>
      </w:r>
      <w:r>
        <w:rPr>
          <w:b/>
          <w:color w:val="000000"/>
        </w:rPr>
        <w:t>26</w:t>
      </w:r>
      <w:r>
        <w:rPr>
          <w:color w:val="000000"/>
        </w:rPr>
        <w:t xml:space="preserve">:19, 2460–2461. </w:t>
      </w:r>
      <w:hyperlink r:id="rId24">
        <w:r>
          <w:rPr>
            <w:color w:val="000000"/>
            <w:u w:val="single"/>
          </w:rPr>
          <w:t>doi.org/10.1093/bioinformatics/btq461</w:t>
        </w:r>
      </w:hyperlink>
      <w:r>
        <w:rPr>
          <w:color w:val="000000"/>
        </w:rPr>
        <w:t xml:space="preserve"> </w:t>
      </w:r>
    </w:p>
    <w:p w14:paraId="64F14F2F" w14:textId="77777777" w:rsidR="0056645C" w:rsidRDefault="00000000">
      <w:pPr>
        <w:widowControl w:val="0"/>
        <w:pBdr>
          <w:top w:val="nil"/>
          <w:left w:val="nil"/>
          <w:bottom w:val="nil"/>
          <w:right w:val="nil"/>
          <w:between w:val="nil"/>
        </w:pBdr>
        <w:ind w:left="720" w:hanging="720"/>
        <w:rPr>
          <w:color w:val="000000"/>
        </w:rPr>
      </w:pPr>
      <w:r>
        <w:rPr>
          <w:color w:val="000000"/>
        </w:rPr>
        <w:t xml:space="preserve">Edgar, R.C., &amp; </w:t>
      </w:r>
      <w:proofErr w:type="spellStart"/>
      <w:r>
        <w:rPr>
          <w:color w:val="000000"/>
        </w:rPr>
        <w:t>Flyvbjerg</w:t>
      </w:r>
      <w:proofErr w:type="spellEnd"/>
      <w:r>
        <w:rPr>
          <w:color w:val="000000"/>
        </w:rPr>
        <w:t xml:space="preserve">, H. (2015). Error filtering, pair assembly and error correction for next-generation sequencing reads. </w:t>
      </w:r>
      <w:r>
        <w:rPr>
          <w:i/>
          <w:color w:val="000000"/>
        </w:rPr>
        <w:t xml:space="preserve">Bioinformatics </w:t>
      </w:r>
      <w:r>
        <w:rPr>
          <w:b/>
          <w:color w:val="000000"/>
        </w:rPr>
        <w:t>31</w:t>
      </w:r>
      <w:r>
        <w:rPr>
          <w:color w:val="000000"/>
        </w:rPr>
        <w:t xml:space="preserve">:21, 3476–3482. </w:t>
      </w:r>
      <w:hyperlink r:id="rId25">
        <w:r>
          <w:rPr>
            <w:color w:val="000000"/>
            <w:u w:val="single"/>
          </w:rPr>
          <w:t>doi.org/10.1093/bioinformatics/btv401</w:t>
        </w:r>
      </w:hyperlink>
      <w:r>
        <w:rPr>
          <w:color w:val="000000"/>
        </w:rPr>
        <w:t xml:space="preserve"> </w:t>
      </w:r>
    </w:p>
    <w:p w14:paraId="18779ECF" w14:textId="77777777" w:rsidR="0056645C" w:rsidRDefault="00000000">
      <w:pPr>
        <w:widowControl w:val="0"/>
        <w:pBdr>
          <w:top w:val="nil"/>
          <w:left w:val="nil"/>
          <w:bottom w:val="nil"/>
          <w:right w:val="nil"/>
          <w:between w:val="nil"/>
        </w:pBdr>
        <w:ind w:left="720" w:hanging="720"/>
        <w:rPr>
          <w:color w:val="000000"/>
        </w:rPr>
      </w:pPr>
      <w:r>
        <w:rPr>
          <w:color w:val="000000"/>
        </w:rPr>
        <w:t>Environment Protection and Biodiversity Conservation Act (1975). Office of Legislative Drafting and Publishing, Attorney-General’s Department. Canberra, Australia.</w:t>
      </w:r>
    </w:p>
    <w:p w14:paraId="401431C8" w14:textId="77777777" w:rsidR="0056645C" w:rsidRDefault="00000000">
      <w:pPr>
        <w:widowControl w:val="0"/>
        <w:pBdr>
          <w:top w:val="nil"/>
          <w:left w:val="nil"/>
          <w:bottom w:val="nil"/>
          <w:right w:val="nil"/>
          <w:between w:val="nil"/>
        </w:pBdr>
        <w:ind w:left="720" w:hanging="720"/>
        <w:rPr>
          <w:color w:val="000000"/>
        </w:rPr>
      </w:pPr>
      <w:r>
        <w:rPr>
          <w:color w:val="000000"/>
        </w:rPr>
        <w:t>Environment Protection and Biodiversity Conservation Act (1999). Office of Legislative Drafting and Publishing, Attorney-General’s Department. Canberra, Australia.</w:t>
      </w:r>
    </w:p>
    <w:p w14:paraId="61C6A38A" w14:textId="77777777" w:rsidR="0056645C" w:rsidRDefault="00000000">
      <w:pPr>
        <w:widowControl w:val="0"/>
        <w:pBdr>
          <w:top w:val="nil"/>
          <w:left w:val="nil"/>
          <w:bottom w:val="nil"/>
          <w:right w:val="nil"/>
          <w:between w:val="nil"/>
        </w:pBdr>
        <w:ind w:left="720" w:hanging="720"/>
        <w:rPr>
          <w:color w:val="000000"/>
        </w:rPr>
      </w:pPr>
      <w:r>
        <w:rPr>
          <w:color w:val="000000"/>
        </w:rPr>
        <w:t xml:space="preserve">Estes, J.A., Tinker, M.T., Williams, T.M., &amp; </w:t>
      </w:r>
      <w:proofErr w:type="spellStart"/>
      <w:r>
        <w:rPr>
          <w:color w:val="000000"/>
        </w:rPr>
        <w:t>Doak</w:t>
      </w:r>
      <w:proofErr w:type="spellEnd"/>
      <w:r>
        <w:rPr>
          <w:color w:val="000000"/>
        </w:rPr>
        <w:t xml:space="preserve">, D.F. (1998). Killer Whale Predation on Sea Otters Linking Oceanic and Nearshore Ecosystems. </w:t>
      </w:r>
      <w:r>
        <w:rPr>
          <w:i/>
          <w:color w:val="000000"/>
        </w:rPr>
        <w:t xml:space="preserve">Science </w:t>
      </w:r>
      <w:r>
        <w:rPr>
          <w:b/>
          <w:color w:val="000000"/>
        </w:rPr>
        <w:t>282</w:t>
      </w:r>
      <w:r>
        <w:rPr>
          <w:color w:val="000000"/>
        </w:rPr>
        <w:t xml:space="preserve">:5388, 473–476. </w:t>
      </w:r>
      <w:hyperlink r:id="rId26">
        <w:r>
          <w:rPr>
            <w:color w:val="000000"/>
            <w:u w:val="single"/>
          </w:rPr>
          <w:t>doi.org/10.1126/science.282.5388.473</w:t>
        </w:r>
      </w:hyperlink>
      <w:r>
        <w:rPr>
          <w:color w:val="000000"/>
        </w:rPr>
        <w:t xml:space="preserve"> </w:t>
      </w:r>
    </w:p>
    <w:p w14:paraId="1C7CD5D4" w14:textId="77777777" w:rsidR="0056645C" w:rsidRDefault="00000000">
      <w:pPr>
        <w:widowControl w:val="0"/>
        <w:pBdr>
          <w:top w:val="nil"/>
          <w:left w:val="nil"/>
          <w:bottom w:val="nil"/>
          <w:right w:val="nil"/>
          <w:between w:val="nil"/>
        </w:pBdr>
        <w:ind w:left="720" w:hanging="720"/>
      </w:pPr>
      <w:r>
        <w:rPr>
          <w:color w:val="000000"/>
        </w:rPr>
        <w:t xml:space="preserve">Fox, C.J., Taylor, M.I., </w:t>
      </w:r>
      <w:proofErr w:type="spellStart"/>
      <w:r>
        <w:rPr>
          <w:color w:val="000000"/>
        </w:rPr>
        <w:t>Kooij</w:t>
      </w:r>
      <w:proofErr w:type="spellEnd"/>
      <w:r>
        <w:rPr>
          <w:color w:val="000000"/>
        </w:rPr>
        <w:t xml:space="preserve">, J. van der, Taylor, N., Milligan, S.P., </w:t>
      </w:r>
      <w:proofErr w:type="spellStart"/>
      <w:r>
        <w:rPr>
          <w:color w:val="000000"/>
        </w:rPr>
        <w:t>Albaina</w:t>
      </w:r>
      <w:proofErr w:type="spellEnd"/>
      <w:r>
        <w:rPr>
          <w:color w:val="000000"/>
        </w:rPr>
        <w:t xml:space="preserve">, A., </w:t>
      </w:r>
      <w:proofErr w:type="spellStart"/>
      <w:r>
        <w:rPr>
          <w:color w:val="000000"/>
        </w:rPr>
        <w:t>Pascoal</w:t>
      </w:r>
      <w:proofErr w:type="spellEnd"/>
      <w:r>
        <w:rPr>
          <w:color w:val="000000"/>
        </w:rPr>
        <w:t xml:space="preserve">, S., </w:t>
      </w:r>
      <w:proofErr w:type="spellStart"/>
      <w:r>
        <w:rPr>
          <w:color w:val="000000"/>
        </w:rPr>
        <w:t>Lallias</w:t>
      </w:r>
      <w:proofErr w:type="spellEnd"/>
      <w:r>
        <w:rPr>
          <w:color w:val="000000"/>
        </w:rPr>
        <w:t xml:space="preserve">, D., Maillard, M., &amp; Hunter, E. (2012). Identification of marine fish egg predators using molecular probes. </w:t>
      </w:r>
      <w:r>
        <w:rPr>
          <w:i/>
          <w:color w:val="000000"/>
        </w:rPr>
        <w:t xml:space="preserve">Marine Ecology Progress Series </w:t>
      </w:r>
      <w:r>
        <w:rPr>
          <w:b/>
          <w:color w:val="000000"/>
        </w:rPr>
        <w:t>462</w:t>
      </w:r>
      <w:r>
        <w:rPr>
          <w:color w:val="000000"/>
        </w:rPr>
        <w:t xml:space="preserve">, 205–218. </w:t>
      </w:r>
      <w:hyperlink r:id="rId27">
        <w:r>
          <w:rPr>
            <w:color w:val="000000"/>
            <w:u w:val="single"/>
          </w:rPr>
          <w:t>doi.org/10.3354/meps09748</w:t>
        </w:r>
      </w:hyperlink>
      <w:r>
        <w:rPr>
          <w:color w:val="000000"/>
        </w:rPr>
        <w:t xml:space="preserve"> </w:t>
      </w:r>
    </w:p>
    <w:p w14:paraId="7C23E0AE" w14:textId="77777777" w:rsidR="0056645C" w:rsidRDefault="00000000">
      <w:pPr>
        <w:widowControl w:val="0"/>
        <w:pBdr>
          <w:top w:val="nil"/>
          <w:left w:val="nil"/>
          <w:bottom w:val="nil"/>
          <w:right w:val="nil"/>
          <w:between w:val="nil"/>
        </w:pBdr>
        <w:ind w:left="720" w:hanging="720"/>
      </w:pPr>
      <w:r>
        <w:t xml:space="preserve">Fox, E. J., Reid-Bayliss, K. S., Emond, M. J. &amp; Loeb, L. A. (2014). Accuracy of Next Generation Sequencing Platforms. </w:t>
      </w:r>
      <w:r>
        <w:rPr>
          <w:i/>
        </w:rPr>
        <w:t>Next Generation Sequencing &amp; Applications</w:t>
      </w:r>
      <w:r>
        <w:t xml:space="preserve">, </w:t>
      </w:r>
      <w:r>
        <w:rPr>
          <w:b/>
        </w:rPr>
        <w:t>1</w:t>
      </w:r>
      <w:r>
        <w:t>.</w:t>
      </w:r>
    </w:p>
    <w:p w14:paraId="076F7C09" w14:textId="77777777" w:rsidR="0056645C" w:rsidRDefault="00000000">
      <w:pPr>
        <w:widowControl w:val="0"/>
        <w:pBdr>
          <w:top w:val="nil"/>
          <w:left w:val="nil"/>
          <w:bottom w:val="nil"/>
          <w:right w:val="nil"/>
          <w:between w:val="nil"/>
        </w:pBdr>
        <w:ind w:left="720" w:hanging="720"/>
        <w:rPr>
          <w:color w:val="000000"/>
        </w:rPr>
      </w:pPr>
      <w:r>
        <w:rPr>
          <w:color w:val="000000"/>
        </w:rPr>
        <w:t xml:space="preserve">Goldsworthy, S.D., &amp; Page, B. (2007). A risk-assessment approach to evaluating the significance of seal bycatch in two Australian fisheries. </w:t>
      </w:r>
      <w:r>
        <w:rPr>
          <w:i/>
          <w:color w:val="000000"/>
        </w:rPr>
        <w:t xml:space="preserve">Biological </w:t>
      </w:r>
      <w:r>
        <w:rPr>
          <w:i/>
          <w:color w:val="000000"/>
        </w:rPr>
        <w:lastRenderedPageBreak/>
        <w:t>Conservation</w:t>
      </w:r>
      <w:r>
        <w:rPr>
          <w:color w:val="000000"/>
        </w:rPr>
        <w:t xml:space="preserve"> </w:t>
      </w:r>
      <w:r>
        <w:rPr>
          <w:b/>
          <w:color w:val="000000"/>
        </w:rPr>
        <w:t>139</w:t>
      </w:r>
      <w:r>
        <w:rPr>
          <w:color w:val="000000"/>
        </w:rPr>
        <w:t xml:space="preserve">:3, 269–285. </w:t>
      </w:r>
      <w:hyperlink r:id="rId28">
        <w:r>
          <w:rPr>
            <w:color w:val="000000"/>
            <w:u w:val="single"/>
          </w:rPr>
          <w:t>doi.org/10.1016/j.biocon.2007.07.010</w:t>
        </w:r>
      </w:hyperlink>
      <w:r>
        <w:rPr>
          <w:color w:val="000000"/>
        </w:rPr>
        <w:t xml:space="preserve"> </w:t>
      </w:r>
    </w:p>
    <w:p w14:paraId="5AF60C4E" w14:textId="77777777" w:rsidR="0056645C" w:rsidRDefault="00000000">
      <w:pPr>
        <w:widowControl w:val="0"/>
        <w:pBdr>
          <w:top w:val="nil"/>
          <w:left w:val="nil"/>
          <w:bottom w:val="nil"/>
          <w:right w:val="nil"/>
          <w:between w:val="nil"/>
        </w:pBdr>
        <w:ind w:left="720" w:hanging="720"/>
        <w:rPr>
          <w:color w:val="000000"/>
        </w:rPr>
      </w:pPr>
      <w:r>
        <w:rPr>
          <w:color w:val="000000"/>
        </w:rPr>
        <w:t xml:space="preserve">Goldsworthy, S.D., Page, B., Rogers, P.J., Bulman, C., </w:t>
      </w:r>
      <w:proofErr w:type="spellStart"/>
      <w:r>
        <w:rPr>
          <w:color w:val="000000"/>
        </w:rPr>
        <w:t>Wiebkin</w:t>
      </w:r>
      <w:proofErr w:type="spellEnd"/>
      <w:r>
        <w:rPr>
          <w:color w:val="000000"/>
        </w:rPr>
        <w:t xml:space="preserve">, A., McLeay, L.J., </w:t>
      </w:r>
      <w:proofErr w:type="spellStart"/>
      <w:r>
        <w:rPr>
          <w:color w:val="000000"/>
        </w:rPr>
        <w:t>Einoder</w:t>
      </w:r>
      <w:proofErr w:type="spellEnd"/>
      <w:r>
        <w:rPr>
          <w:color w:val="000000"/>
        </w:rPr>
        <w:t xml:space="preserve">, L., Baylis, A.M.M., </w:t>
      </w:r>
      <w:proofErr w:type="spellStart"/>
      <w:r>
        <w:rPr>
          <w:color w:val="000000"/>
        </w:rPr>
        <w:t>Braley</w:t>
      </w:r>
      <w:proofErr w:type="spellEnd"/>
      <w:r>
        <w:rPr>
          <w:color w:val="000000"/>
        </w:rPr>
        <w:t xml:space="preserve">, M., Caines, R., Daly, K., </w:t>
      </w:r>
      <w:proofErr w:type="spellStart"/>
      <w:r>
        <w:rPr>
          <w:color w:val="000000"/>
        </w:rPr>
        <w:t>Huveneers</w:t>
      </w:r>
      <w:proofErr w:type="spellEnd"/>
      <w:r>
        <w:rPr>
          <w:color w:val="000000"/>
        </w:rPr>
        <w:t xml:space="preserve">, C., Peters, K., Lowther, A.D., &amp; Ward, T.M. (2013). Trophodynamics of the eastern Great Australian Bight ecosystem: Ecological change associated with the growth of Australia’s largest fishery. </w:t>
      </w:r>
      <w:r>
        <w:rPr>
          <w:i/>
          <w:color w:val="000000"/>
        </w:rPr>
        <w:t>Ecological Modelling</w:t>
      </w:r>
      <w:r>
        <w:rPr>
          <w:color w:val="000000"/>
        </w:rPr>
        <w:t xml:space="preserve"> </w:t>
      </w:r>
      <w:r>
        <w:rPr>
          <w:b/>
          <w:color w:val="000000"/>
        </w:rPr>
        <w:t>255</w:t>
      </w:r>
      <w:r>
        <w:rPr>
          <w:color w:val="000000"/>
        </w:rPr>
        <w:t xml:space="preserve">, 38–57. </w:t>
      </w:r>
      <w:hyperlink r:id="rId29">
        <w:r>
          <w:rPr>
            <w:color w:val="000000"/>
            <w:u w:val="single"/>
          </w:rPr>
          <w:t>doi.org/10.1016/j.ecolmodel.2013.01.006</w:t>
        </w:r>
      </w:hyperlink>
    </w:p>
    <w:p w14:paraId="2C42FE87" w14:textId="77777777" w:rsidR="0056645C" w:rsidRDefault="00000000">
      <w:pPr>
        <w:widowControl w:val="0"/>
        <w:pBdr>
          <w:top w:val="nil"/>
          <w:left w:val="nil"/>
          <w:bottom w:val="nil"/>
          <w:right w:val="nil"/>
          <w:between w:val="nil"/>
        </w:pBdr>
        <w:ind w:left="720" w:hanging="720"/>
        <w:rPr>
          <w:color w:val="000000"/>
          <w:highlight w:val="white"/>
        </w:rPr>
      </w:pPr>
      <w:r>
        <w:rPr>
          <w:color w:val="000000"/>
        </w:rPr>
        <w:t xml:space="preserve">Goldsworthy, S.D., </w:t>
      </w:r>
      <w:proofErr w:type="spellStart"/>
      <w:r>
        <w:rPr>
          <w:color w:val="000000"/>
        </w:rPr>
        <w:t>Bailleul</w:t>
      </w:r>
      <w:proofErr w:type="spellEnd"/>
      <w:r>
        <w:rPr>
          <w:color w:val="000000"/>
        </w:rPr>
        <w:t xml:space="preserve">, F., Nursey-Bray, M., Mackay, A., Oxley, A., Reinhold, S.-L., &amp; Shaughnessy, P.D. (2019). </w:t>
      </w:r>
      <w:r>
        <w:rPr>
          <w:i/>
          <w:color w:val="000000"/>
        </w:rPr>
        <w:t>Assessment of the impacts of seal populations on the seafood industry in South Australia</w:t>
      </w:r>
      <w:r>
        <w:rPr>
          <w:color w:val="000000"/>
        </w:rPr>
        <w:t xml:space="preserve"> (p. 334). South Australian Research and Development Institute (Aquatic Sciences).</w:t>
      </w:r>
    </w:p>
    <w:p w14:paraId="212B53FE" w14:textId="77777777" w:rsidR="0056645C" w:rsidRDefault="00000000">
      <w:pPr>
        <w:widowControl w:val="0"/>
        <w:pBdr>
          <w:top w:val="nil"/>
          <w:left w:val="nil"/>
          <w:bottom w:val="nil"/>
          <w:right w:val="nil"/>
          <w:between w:val="nil"/>
        </w:pBdr>
        <w:ind w:left="720" w:hanging="720"/>
        <w:rPr>
          <w:color w:val="000000"/>
          <w:highlight w:val="white"/>
        </w:rPr>
      </w:pPr>
      <w:proofErr w:type="spellStart"/>
      <w:r>
        <w:rPr>
          <w:color w:val="000000"/>
          <w:highlight w:val="white"/>
        </w:rPr>
        <w:t>Granquist</w:t>
      </w:r>
      <w:proofErr w:type="spellEnd"/>
      <w:r>
        <w:rPr>
          <w:color w:val="000000"/>
          <w:highlight w:val="white"/>
        </w:rPr>
        <w:t xml:space="preserve">, S.M., Esparza-Salas, R., </w:t>
      </w:r>
      <w:proofErr w:type="spellStart"/>
      <w:r>
        <w:rPr>
          <w:color w:val="000000"/>
          <w:highlight w:val="white"/>
        </w:rPr>
        <w:t>Hauksson</w:t>
      </w:r>
      <w:proofErr w:type="spellEnd"/>
      <w:r>
        <w:rPr>
          <w:color w:val="000000"/>
          <w:highlight w:val="white"/>
        </w:rPr>
        <w:t xml:space="preserve">, E., Karlsson, O., &amp; </w:t>
      </w:r>
      <w:proofErr w:type="spellStart"/>
      <w:r>
        <w:rPr>
          <w:color w:val="000000"/>
          <w:highlight w:val="white"/>
        </w:rPr>
        <w:t>Angerbjörn</w:t>
      </w:r>
      <w:proofErr w:type="spellEnd"/>
      <w:r>
        <w:rPr>
          <w:color w:val="000000"/>
          <w:highlight w:val="white"/>
        </w:rPr>
        <w:t>, A. (2018). Fish consumption of harbour seals (</w:t>
      </w:r>
      <w:proofErr w:type="spellStart"/>
      <w:r>
        <w:rPr>
          <w:i/>
          <w:color w:val="000000"/>
          <w:highlight w:val="white"/>
        </w:rPr>
        <w:t>Phoca</w:t>
      </w:r>
      <w:proofErr w:type="spellEnd"/>
      <w:r>
        <w:rPr>
          <w:i/>
          <w:color w:val="000000"/>
          <w:highlight w:val="white"/>
        </w:rPr>
        <w:t xml:space="preserve"> </w:t>
      </w:r>
      <w:proofErr w:type="spellStart"/>
      <w:r>
        <w:rPr>
          <w:i/>
          <w:color w:val="000000"/>
          <w:highlight w:val="white"/>
        </w:rPr>
        <w:t>vitulina</w:t>
      </w:r>
      <w:proofErr w:type="spellEnd"/>
      <w:r>
        <w:rPr>
          <w:color w:val="000000"/>
          <w:highlight w:val="white"/>
        </w:rPr>
        <w:t xml:space="preserve">) in </w:t>
      </w:r>
      <w:proofErr w:type="spellStart"/>
      <w:r>
        <w:rPr>
          <w:color w:val="000000"/>
          <w:highlight w:val="white"/>
        </w:rPr>
        <w:t>northwestern</w:t>
      </w:r>
      <w:proofErr w:type="spellEnd"/>
      <w:r>
        <w:rPr>
          <w:color w:val="000000"/>
          <w:highlight w:val="white"/>
        </w:rPr>
        <w:t xml:space="preserve"> Iceland assessed by DNA metabarcoding and morphological analysis. </w:t>
      </w:r>
      <w:r>
        <w:rPr>
          <w:i/>
          <w:color w:val="000000"/>
          <w:highlight w:val="white"/>
        </w:rPr>
        <w:t>Polar Biology</w:t>
      </w:r>
      <w:r>
        <w:rPr>
          <w:color w:val="000000"/>
          <w:highlight w:val="white"/>
        </w:rPr>
        <w:t>, </w:t>
      </w:r>
      <w:r>
        <w:rPr>
          <w:i/>
          <w:color w:val="000000"/>
          <w:highlight w:val="white"/>
        </w:rPr>
        <w:t>41</w:t>
      </w:r>
      <w:r>
        <w:rPr>
          <w:color w:val="000000"/>
          <w:highlight w:val="white"/>
        </w:rPr>
        <w:t>(11), 2199-2210.</w:t>
      </w:r>
    </w:p>
    <w:p w14:paraId="1641EDAD" w14:textId="77777777" w:rsidR="0056645C" w:rsidRDefault="00000000">
      <w:pPr>
        <w:widowControl w:val="0"/>
        <w:pBdr>
          <w:top w:val="nil"/>
          <w:left w:val="nil"/>
          <w:bottom w:val="nil"/>
          <w:right w:val="nil"/>
          <w:between w:val="nil"/>
        </w:pBdr>
        <w:ind w:left="720" w:hanging="720"/>
      </w:pPr>
      <w:r>
        <w:t>Hardy, N. A. (2018). Investigating trophic effects of recolonising generalist predators in complex ecosystems (Doctoral dissertation). University of Sydney, NSW, Australia.</w:t>
      </w:r>
    </w:p>
    <w:p w14:paraId="7A47B460" w14:textId="77777777" w:rsidR="0056645C" w:rsidRDefault="00000000">
      <w:pPr>
        <w:widowControl w:val="0"/>
        <w:pBdr>
          <w:top w:val="nil"/>
          <w:left w:val="nil"/>
          <w:bottom w:val="nil"/>
          <w:right w:val="nil"/>
          <w:between w:val="nil"/>
        </w:pBdr>
        <w:ind w:left="720" w:hanging="720"/>
        <w:rPr>
          <w:color w:val="000000"/>
        </w:rPr>
      </w:pPr>
      <w:r>
        <w:rPr>
          <w:color w:val="000000"/>
        </w:rPr>
        <w:t xml:space="preserve">Hardy, N.A., Berry, T., </w:t>
      </w:r>
      <w:proofErr w:type="spellStart"/>
      <w:r>
        <w:rPr>
          <w:color w:val="000000"/>
        </w:rPr>
        <w:t>Kelaher</w:t>
      </w:r>
      <w:proofErr w:type="spellEnd"/>
      <w:r>
        <w:rPr>
          <w:color w:val="000000"/>
        </w:rPr>
        <w:t xml:space="preserve">, B.P., Goldsworthy, S.D., Bunce, M., Coleman, M.A., </w:t>
      </w:r>
      <w:proofErr w:type="spellStart"/>
      <w:r>
        <w:rPr>
          <w:color w:val="000000"/>
        </w:rPr>
        <w:t>Gillanders</w:t>
      </w:r>
      <w:proofErr w:type="spellEnd"/>
      <w:r>
        <w:rPr>
          <w:color w:val="000000"/>
        </w:rPr>
        <w:t xml:space="preserve">, B.M., Connell, S.D., Blewitt, M., &amp; </w:t>
      </w:r>
      <w:proofErr w:type="spellStart"/>
      <w:r>
        <w:rPr>
          <w:color w:val="000000"/>
        </w:rPr>
        <w:t>Figueira</w:t>
      </w:r>
      <w:proofErr w:type="spellEnd"/>
      <w:r>
        <w:rPr>
          <w:color w:val="000000"/>
        </w:rPr>
        <w:t xml:space="preserve">, W. (2017). Assessing the trophic ecology of top predators across a recolonisation frontier using DNA metabarcoding of diets. </w:t>
      </w:r>
      <w:r>
        <w:rPr>
          <w:i/>
          <w:color w:val="000000"/>
        </w:rPr>
        <w:t>Marine Ecology Progress Series</w:t>
      </w:r>
      <w:r>
        <w:rPr>
          <w:color w:val="000000"/>
        </w:rPr>
        <w:t xml:space="preserve"> </w:t>
      </w:r>
      <w:r>
        <w:rPr>
          <w:b/>
          <w:color w:val="000000"/>
        </w:rPr>
        <w:t>573</w:t>
      </w:r>
      <w:r>
        <w:rPr>
          <w:color w:val="000000"/>
        </w:rPr>
        <w:t xml:space="preserve">, 237–254. </w:t>
      </w:r>
      <w:hyperlink r:id="rId30">
        <w:r>
          <w:rPr>
            <w:color w:val="000000"/>
            <w:u w:val="single"/>
          </w:rPr>
          <w:t>doi.org/10.3354/meps12165</w:t>
        </w:r>
      </w:hyperlink>
      <w:r>
        <w:rPr>
          <w:color w:val="000000"/>
        </w:rPr>
        <w:t xml:space="preserve"> </w:t>
      </w:r>
    </w:p>
    <w:p w14:paraId="2BDFBF5C" w14:textId="77777777" w:rsidR="0056645C" w:rsidRDefault="00000000">
      <w:pPr>
        <w:widowControl w:val="0"/>
        <w:pBdr>
          <w:top w:val="nil"/>
          <w:left w:val="nil"/>
          <w:bottom w:val="nil"/>
          <w:right w:val="nil"/>
          <w:between w:val="nil"/>
        </w:pBdr>
        <w:ind w:left="720" w:hanging="720"/>
        <w:rPr>
          <w:color w:val="000000"/>
        </w:rPr>
      </w:pPr>
      <w:r>
        <w:rPr>
          <w:color w:val="000000"/>
        </w:rPr>
        <w:t xml:space="preserve">Hervieux, D., </w:t>
      </w:r>
      <w:proofErr w:type="spellStart"/>
      <w:r>
        <w:rPr>
          <w:color w:val="000000"/>
        </w:rPr>
        <w:t>Hebblewhite</w:t>
      </w:r>
      <w:proofErr w:type="spellEnd"/>
      <w:r>
        <w:rPr>
          <w:color w:val="000000"/>
        </w:rPr>
        <w:t xml:space="preserve">, M., </w:t>
      </w:r>
      <w:proofErr w:type="spellStart"/>
      <w:r>
        <w:rPr>
          <w:color w:val="000000"/>
        </w:rPr>
        <w:t>Stepnisky</w:t>
      </w:r>
      <w:proofErr w:type="spellEnd"/>
      <w:r>
        <w:rPr>
          <w:color w:val="000000"/>
        </w:rPr>
        <w:t>, D., Bacon, M., &amp; Boutin, S. (2014). Managing wolves (</w:t>
      </w:r>
      <w:r>
        <w:rPr>
          <w:i/>
          <w:color w:val="000000"/>
        </w:rPr>
        <w:t>Canis lupus</w:t>
      </w:r>
      <w:r>
        <w:rPr>
          <w:color w:val="000000"/>
        </w:rPr>
        <w:t xml:space="preserve">) to recover threatened woodland caribou </w:t>
      </w:r>
      <w:r>
        <w:rPr>
          <w:color w:val="000000"/>
        </w:rPr>
        <w:lastRenderedPageBreak/>
        <w:t>(</w:t>
      </w:r>
      <w:r>
        <w:rPr>
          <w:i/>
          <w:color w:val="000000"/>
        </w:rPr>
        <w:t>Rangifer tarandus caribou</w:t>
      </w:r>
      <w:r>
        <w:rPr>
          <w:color w:val="000000"/>
        </w:rPr>
        <w:t xml:space="preserve">) in Alberta. </w:t>
      </w:r>
      <w:r>
        <w:rPr>
          <w:i/>
          <w:color w:val="000000"/>
        </w:rPr>
        <w:t>Canadian Journal of Zoology</w:t>
      </w:r>
      <w:r>
        <w:rPr>
          <w:color w:val="000000"/>
        </w:rPr>
        <w:t xml:space="preserve"> </w:t>
      </w:r>
      <w:r>
        <w:rPr>
          <w:b/>
          <w:color w:val="000000"/>
        </w:rPr>
        <w:t>92</w:t>
      </w:r>
      <w:r>
        <w:rPr>
          <w:color w:val="000000"/>
        </w:rPr>
        <w:t xml:space="preserve">:12, 1029–1037. </w:t>
      </w:r>
      <w:hyperlink r:id="rId31">
        <w:r>
          <w:rPr>
            <w:color w:val="000000"/>
            <w:u w:val="single"/>
          </w:rPr>
          <w:t>doi.org/10.1139/cjz-2014-0142</w:t>
        </w:r>
      </w:hyperlink>
      <w:r>
        <w:rPr>
          <w:color w:val="000000"/>
        </w:rPr>
        <w:t xml:space="preserve"> </w:t>
      </w:r>
    </w:p>
    <w:p w14:paraId="41BD0942" w14:textId="77777777" w:rsidR="0056645C" w:rsidRDefault="00000000">
      <w:pPr>
        <w:widowControl w:val="0"/>
        <w:pBdr>
          <w:top w:val="nil"/>
          <w:left w:val="nil"/>
          <w:bottom w:val="nil"/>
          <w:right w:val="nil"/>
          <w:between w:val="nil"/>
        </w:pBdr>
        <w:ind w:left="720" w:hanging="720"/>
        <w:rPr>
          <w:color w:val="000000"/>
        </w:rPr>
      </w:pPr>
      <w:r>
        <w:rPr>
          <w:color w:val="000000"/>
        </w:rPr>
        <w:t xml:space="preserve">IUCN (2020). The IUCN Red List of Threatened Species, Cambridge. Available from </w:t>
      </w:r>
      <w:hyperlink r:id="rId32">
        <w:r>
          <w:rPr>
            <w:color w:val="000000"/>
            <w:u w:val="single"/>
          </w:rPr>
          <w:t>www.iucnredlist.org</w:t>
        </w:r>
      </w:hyperlink>
      <w:r>
        <w:rPr>
          <w:color w:val="000000"/>
        </w:rPr>
        <w:t xml:space="preserve"> (accessed July 2020).</w:t>
      </w:r>
    </w:p>
    <w:p w14:paraId="0C1904D8" w14:textId="77777777" w:rsidR="0056645C" w:rsidRDefault="00000000">
      <w:pPr>
        <w:widowControl w:val="0"/>
        <w:pBdr>
          <w:top w:val="nil"/>
          <w:left w:val="nil"/>
          <w:bottom w:val="nil"/>
          <w:right w:val="nil"/>
          <w:between w:val="nil"/>
        </w:pBdr>
        <w:ind w:left="720" w:hanging="720"/>
      </w:pPr>
      <w:proofErr w:type="spellStart"/>
      <w:r>
        <w:rPr>
          <w:color w:val="000000"/>
        </w:rPr>
        <w:t>Jeanniard</w:t>
      </w:r>
      <w:proofErr w:type="spellEnd"/>
      <w:r>
        <w:rPr>
          <w:color w:val="000000"/>
        </w:rPr>
        <w:t xml:space="preserve">-du-Dot, T., Thomas, A. C., </w:t>
      </w:r>
      <w:proofErr w:type="spellStart"/>
      <w:r>
        <w:rPr>
          <w:color w:val="000000"/>
        </w:rPr>
        <w:t>Cherel</w:t>
      </w:r>
      <w:proofErr w:type="spellEnd"/>
      <w:r>
        <w:rPr>
          <w:color w:val="000000"/>
        </w:rPr>
        <w:t xml:space="preserve">, Y., </w:t>
      </w:r>
      <w:proofErr w:type="spellStart"/>
      <w:r>
        <w:rPr>
          <w:color w:val="000000"/>
        </w:rPr>
        <w:t>Trites</w:t>
      </w:r>
      <w:proofErr w:type="spellEnd"/>
      <w:r>
        <w:rPr>
          <w:color w:val="000000"/>
        </w:rPr>
        <w:t xml:space="preserve">, A. W., &amp; </w:t>
      </w:r>
      <w:proofErr w:type="spellStart"/>
      <w:r>
        <w:rPr>
          <w:color w:val="000000"/>
        </w:rPr>
        <w:t>Guinet</w:t>
      </w:r>
      <w:proofErr w:type="spellEnd"/>
      <w:r>
        <w:rPr>
          <w:color w:val="000000"/>
        </w:rPr>
        <w:t>, C. (2017). Combining hard-part and DNA analyses of scats with biologging and stable isotopes can reveal different diet compositions and feeding strategies within a fur seal population. Marine Ecology Progress Series, 584, 1-16.</w:t>
      </w:r>
    </w:p>
    <w:p w14:paraId="36DB7A1B" w14:textId="77777777" w:rsidR="0056645C" w:rsidRDefault="00000000">
      <w:pPr>
        <w:widowControl w:val="0"/>
        <w:pBdr>
          <w:top w:val="nil"/>
          <w:left w:val="nil"/>
          <w:bottom w:val="nil"/>
          <w:right w:val="nil"/>
          <w:between w:val="nil"/>
        </w:pBdr>
        <w:ind w:left="720" w:hanging="720"/>
        <w:rPr>
          <w:color w:val="000000"/>
        </w:rPr>
      </w:pPr>
      <w:r>
        <w:rPr>
          <w:color w:val="000000"/>
        </w:rPr>
        <w:t xml:space="preserve">Kearse, M., Moir, R., Wilson, A., Stones-Havas, S., Cheung, M., Sturrock, S., Buxton, S., Cooper, A., Markowitz, S., Duran, C., Thierer, T., Ashton, B., </w:t>
      </w:r>
      <w:proofErr w:type="spellStart"/>
      <w:r>
        <w:rPr>
          <w:color w:val="000000"/>
        </w:rPr>
        <w:t>Meintjes</w:t>
      </w:r>
      <w:proofErr w:type="spellEnd"/>
      <w:r>
        <w:rPr>
          <w:color w:val="000000"/>
        </w:rPr>
        <w:t xml:space="preserve">, P., &amp; Drummond, A. (2012). </w:t>
      </w:r>
      <w:proofErr w:type="spellStart"/>
      <w:r>
        <w:rPr>
          <w:color w:val="000000"/>
        </w:rPr>
        <w:t>Geneious</w:t>
      </w:r>
      <w:proofErr w:type="spellEnd"/>
      <w:r>
        <w:rPr>
          <w:color w:val="000000"/>
        </w:rPr>
        <w:t xml:space="preserve"> Basic: An integrated and extendable desktop software platform for the organization and analysis of sequence data. </w:t>
      </w:r>
      <w:r>
        <w:rPr>
          <w:i/>
          <w:color w:val="000000"/>
        </w:rPr>
        <w:t>Bioinformatics</w:t>
      </w:r>
      <w:r>
        <w:rPr>
          <w:color w:val="000000"/>
        </w:rPr>
        <w:t xml:space="preserve"> </w:t>
      </w:r>
      <w:r>
        <w:rPr>
          <w:b/>
          <w:color w:val="000000"/>
        </w:rPr>
        <w:t>28</w:t>
      </w:r>
      <w:r>
        <w:rPr>
          <w:color w:val="000000"/>
        </w:rPr>
        <w:t xml:space="preserve">:12, 1647–1649. </w:t>
      </w:r>
      <w:hyperlink r:id="rId33">
        <w:r>
          <w:rPr>
            <w:color w:val="000000"/>
            <w:u w:val="single"/>
          </w:rPr>
          <w:t>doi.org/10.1093/bioinformatics/bts199</w:t>
        </w:r>
      </w:hyperlink>
      <w:r>
        <w:rPr>
          <w:color w:val="000000"/>
        </w:rPr>
        <w:t xml:space="preserve"> </w:t>
      </w:r>
    </w:p>
    <w:p w14:paraId="1CE83B06" w14:textId="77777777" w:rsidR="0056645C" w:rsidRDefault="00000000">
      <w:pPr>
        <w:widowControl w:val="0"/>
        <w:pBdr>
          <w:top w:val="nil"/>
          <w:left w:val="nil"/>
          <w:bottom w:val="nil"/>
          <w:right w:val="nil"/>
          <w:between w:val="nil"/>
        </w:pBdr>
        <w:ind w:left="720" w:hanging="720"/>
        <w:rPr>
          <w:color w:val="000000"/>
        </w:rPr>
      </w:pPr>
      <w:r>
        <w:rPr>
          <w:color w:val="000000"/>
        </w:rPr>
        <w:t xml:space="preserve">Kirkwood, R., Sutherland, D.R., Murphy, S., &amp; Dann, P. (2014). Lessons from long-term predator control: A case study with the red fox. </w:t>
      </w:r>
      <w:r>
        <w:rPr>
          <w:i/>
          <w:color w:val="000000"/>
        </w:rPr>
        <w:t>Wildlife Research</w:t>
      </w:r>
      <w:r>
        <w:rPr>
          <w:color w:val="000000"/>
        </w:rPr>
        <w:t xml:space="preserve"> </w:t>
      </w:r>
      <w:r>
        <w:rPr>
          <w:b/>
          <w:color w:val="000000"/>
        </w:rPr>
        <w:t>41</w:t>
      </w:r>
      <w:r>
        <w:rPr>
          <w:color w:val="000000"/>
        </w:rPr>
        <w:t xml:space="preserve">:3, 222–232. </w:t>
      </w:r>
      <w:hyperlink r:id="rId34">
        <w:r>
          <w:rPr>
            <w:color w:val="000000"/>
            <w:u w:val="single"/>
          </w:rPr>
          <w:t>doi.org/10.1071/WR13196</w:t>
        </w:r>
      </w:hyperlink>
      <w:r>
        <w:rPr>
          <w:color w:val="000000"/>
        </w:rPr>
        <w:t xml:space="preserve"> </w:t>
      </w:r>
    </w:p>
    <w:p w14:paraId="142D0729" w14:textId="77777777" w:rsidR="0056645C" w:rsidRDefault="00000000">
      <w:pPr>
        <w:widowControl w:val="0"/>
        <w:pBdr>
          <w:top w:val="nil"/>
          <w:left w:val="nil"/>
          <w:bottom w:val="nil"/>
          <w:right w:val="nil"/>
          <w:between w:val="nil"/>
        </w:pBdr>
        <w:ind w:left="720" w:hanging="720"/>
        <w:rPr>
          <w:color w:val="000000"/>
        </w:rPr>
      </w:pPr>
      <w:proofErr w:type="spellStart"/>
      <w:r>
        <w:t>Kliska</w:t>
      </w:r>
      <w:proofErr w:type="spellEnd"/>
      <w:r>
        <w:t xml:space="preserve"> K, McIntosh RR, </w:t>
      </w:r>
      <w:proofErr w:type="spellStart"/>
      <w:r>
        <w:t>Jonsen</w:t>
      </w:r>
      <w:proofErr w:type="spellEnd"/>
      <w:r>
        <w:t xml:space="preserve"> I, Hume F, Dann P, Kirkwood R, Harcourt R (2022) Environmental correlates of temporal variation in the prey species of Australian fur seals inferred from scat analysis. Royal Society open science 9:211723</w:t>
      </w:r>
    </w:p>
    <w:p w14:paraId="1E78694B" w14:textId="77777777" w:rsidR="0056645C" w:rsidRDefault="00000000">
      <w:pPr>
        <w:widowControl w:val="0"/>
        <w:pBdr>
          <w:top w:val="nil"/>
          <w:left w:val="nil"/>
          <w:bottom w:val="nil"/>
          <w:right w:val="nil"/>
          <w:between w:val="nil"/>
        </w:pBdr>
        <w:ind w:left="720" w:hanging="720"/>
        <w:rPr>
          <w:color w:val="000000"/>
        </w:rPr>
      </w:pPr>
      <w:r>
        <w:rPr>
          <w:color w:val="000000"/>
        </w:rPr>
        <w:t xml:space="preserve">Lalas, C., </w:t>
      </w:r>
      <w:proofErr w:type="spellStart"/>
      <w:r>
        <w:rPr>
          <w:color w:val="000000"/>
        </w:rPr>
        <w:t>Ratz</w:t>
      </w:r>
      <w:proofErr w:type="spellEnd"/>
      <w:r>
        <w:rPr>
          <w:color w:val="000000"/>
        </w:rPr>
        <w:t>, H., McEwan, K., &amp; McConkey, S. D. (2007). Predation by New Zealand sea lions (</w:t>
      </w:r>
      <w:proofErr w:type="spellStart"/>
      <w:r>
        <w:rPr>
          <w:i/>
          <w:color w:val="000000"/>
        </w:rPr>
        <w:t>Phocarctos</w:t>
      </w:r>
      <w:proofErr w:type="spellEnd"/>
      <w:r>
        <w:rPr>
          <w:i/>
          <w:color w:val="000000"/>
        </w:rPr>
        <w:t xml:space="preserve"> </w:t>
      </w:r>
      <w:proofErr w:type="spellStart"/>
      <w:r>
        <w:rPr>
          <w:i/>
          <w:color w:val="000000"/>
        </w:rPr>
        <w:t>hookeri</w:t>
      </w:r>
      <w:proofErr w:type="spellEnd"/>
      <w:r>
        <w:rPr>
          <w:color w:val="000000"/>
        </w:rPr>
        <w:t>) as a threat to the viability of yellow-eyed penguins (</w:t>
      </w:r>
      <w:proofErr w:type="spellStart"/>
      <w:r>
        <w:rPr>
          <w:i/>
          <w:color w:val="000000"/>
        </w:rPr>
        <w:t>Megadyptes</w:t>
      </w:r>
      <w:proofErr w:type="spellEnd"/>
      <w:r>
        <w:rPr>
          <w:i/>
          <w:color w:val="000000"/>
        </w:rPr>
        <w:t xml:space="preserve"> antipodes</w:t>
      </w:r>
      <w:r>
        <w:rPr>
          <w:color w:val="000000"/>
        </w:rPr>
        <w:t xml:space="preserve">) at Otago Peninsula, New Zealand. </w:t>
      </w:r>
      <w:r>
        <w:rPr>
          <w:i/>
          <w:color w:val="000000"/>
        </w:rPr>
        <w:t>Biological Conservation</w:t>
      </w:r>
      <w:r>
        <w:rPr>
          <w:color w:val="000000"/>
        </w:rPr>
        <w:t xml:space="preserve"> </w:t>
      </w:r>
      <w:r>
        <w:rPr>
          <w:b/>
          <w:color w:val="000000"/>
        </w:rPr>
        <w:t>135</w:t>
      </w:r>
      <w:r>
        <w:rPr>
          <w:color w:val="000000"/>
        </w:rPr>
        <w:t xml:space="preserve">:2, 235–246. </w:t>
      </w:r>
      <w:hyperlink r:id="rId35">
        <w:r>
          <w:rPr>
            <w:color w:val="000000"/>
            <w:u w:val="single"/>
          </w:rPr>
          <w:t>doi.org/10.1016/j.biocon.2006.10.024</w:t>
        </w:r>
      </w:hyperlink>
      <w:r>
        <w:rPr>
          <w:color w:val="000000"/>
        </w:rPr>
        <w:t xml:space="preserve"> </w:t>
      </w:r>
    </w:p>
    <w:p w14:paraId="0C6C1AF8" w14:textId="77777777" w:rsidR="0056645C" w:rsidRDefault="00000000">
      <w:pPr>
        <w:widowControl w:val="0"/>
        <w:pBdr>
          <w:top w:val="nil"/>
          <w:left w:val="nil"/>
          <w:bottom w:val="nil"/>
          <w:right w:val="nil"/>
          <w:between w:val="nil"/>
        </w:pBdr>
        <w:ind w:left="720" w:hanging="720"/>
        <w:rPr>
          <w:color w:val="000000"/>
        </w:rPr>
      </w:pPr>
      <w:r>
        <w:rPr>
          <w:color w:val="000000"/>
        </w:rPr>
        <w:t xml:space="preserve">Leigh, J. W., &amp; Bryant, D. (2015). </w:t>
      </w:r>
      <w:proofErr w:type="spellStart"/>
      <w:r>
        <w:rPr>
          <w:color w:val="000000"/>
        </w:rPr>
        <w:t>PopArt</w:t>
      </w:r>
      <w:proofErr w:type="spellEnd"/>
      <w:r>
        <w:rPr>
          <w:color w:val="000000"/>
        </w:rPr>
        <w:t xml:space="preserve">: Full-feature software for haplotype network construction. </w:t>
      </w:r>
      <w:r>
        <w:rPr>
          <w:i/>
          <w:color w:val="000000"/>
        </w:rPr>
        <w:t>Methods in Ecology and Evolution</w:t>
      </w:r>
      <w:r>
        <w:rPr>
          <w:color w:val="000000"/>
        </w:rPr>
        <w:t xml:space="preserve"> </w:t>
      </w:r>
      <w:r>
        <w:rPr>
          <w:b/>
          <w:color w:val="000000"/>
        </w:rPr>
        <w:t>6</w:t>
      </w:r>
      <w:r>
        <w:rPr>
          <w:color w:val="000000"/>
        </w:rPr>
        <w:t xml:space="preserve">:9, 1110–1116. </w:t>
      </w:r>
      <w:hyperlink r:id="rId36">
        <w:r>
          <w:rPr>
            <w:color w:val="000000"/>
            <w:u w:val="single"/>
          </w:rPr>
          <w:t>doi.org/10.1111/2041-210X.12410</w:t>
        </w:r>
      </w:hyperlink>
      <w:r>
        <w:rPr>
          <w:color w:val="000000"/>
        </w:rPr>
        <w:t xml:space="preserve"> </w:t>
      </w:r>
    </w:p>
    <w:p w14:paraId="2A5362D4" w14:textId="77777777" w:rsidR="0056645C" w:rsidRDefault="00000000">
      <w:pPr>
        <w:widowControl w:val="0"/>
        <w:pBdr>
          <w:top w:val="nil"/>
          <w:left w:val="nil"/>
          <w:bottom w:val="nil"/>
          <w:right w:val="nil"/>
          <w:between w:val="nil"/>
        </w:pBdr>
        <w:ind w:left="720" w:hanging="720"/>
        <w:rPr>
          <w:color w:val="000000"/>
        </w:rPr>
      </w:pPr>
      <w:r>
        <w:rPr>
          <w:color w:val="000000"/>
        </w:rPr>
        <w:t xml:space="preserve">Ling, J. (2014). Exploitation of fur seals and sea lions from Australian, New Zealand and adjacent subantarctic islands during the eighteenth, nineteenth and twentieth centuries. </w:t>
      </w:r>
      <w:r>
        <w:rPr>
          <w:i/>
          <w:color w:val="000000"/>
        </w:rPr>
        <w:t>Australian Zoologist</w:t>
      </w:r>
      <w:r>
        <w:rPr>
          <w:color w:val="000000"/>
        </w:rPr>
        <w:t xml:space="preserve"> </w:t>
      </w:r>
      <w:r>
        <w:rPr>
          <w:b/>
          <w:color w:val="000000"/>
        </w:rPr>
        <w:t>31</w:t>
      </w:r>
      <w:r>
        <w:rPr>
          <w:color w:val="000000"/>
        </w:rPr>
        <w:t xml:space="preserve">:2, 323–350. </w:t>
      </w:r>
      <w:hyperlink r:id="rId37">
        <w:r>
          <w:rPr>
            <w:color w:val="000000"/>
            <w:u w:val="single"/>
          </w:rPr>
          <w:t>doi.org/10.7882/AZ.1999.036</w:t>
        </w:r>
      </w:hyperlink>
      <w:r>
        <w:rPr>
          <w:color w:val="000000"/>
        </w:rPr>
        <w:t xml:space="preserve"> </w:t>
      </w:r>
    </w:p>
    <w:p w14:paraId="5C032479" w14:textId="77777777" w:rsidR="0056645C" w:rsidRDefault="00000000">
      <w:pPr>
        <w:widowControl w:val="0"/>
        <w:pBdr>
          <w:top w:val="nil"/>
          <w:left w:val="nil"/>
          <w:bottom w:val="nil"/>
          <w:right w:val="nil"/>
          <w:between w:val="nil"/>
        </w:pBdr>
        <w:ind w:left="720" w:hanging="720"/>
        <w:rPr>
          <w:color w:val="000000"/>
        </w:rPr>
      </w:pPr>
      <w:r>
        <w:rPr>
          <w:color w:val="000000"/>
        </w:rPr>
        <w:t xml:space="preserve">Mata, V. A., </w:t>
      </w:r>
      <w:proofErr w:type="spellStart"/>
      <w:r>
        <w:rPr>
          <w:color w:val="000000"/>
        </w:rPr>
        <w:t>Rebelo</w:t>
      </w:r>
      <w:proofErr w:type="spellEnd"/>
      <w:r>
        <w:rPr>
          <w:color w:val="000000"/>
        </w:rPr>
        <w:t xml:space="preserve">, H., Amorim, F., McCracken, G. F., </w:t>
      </w:r>
      <w:proofErr w:type="spellStart"/>
      <w:r>
        <w:rPr>
          <w:color w:val="000000"/>
        </w:rPr>
        <w:t>Jarman</w:t>
      </w:r>
      <w:proofErr w:type="spellEnd"/>
      <w:r>
        <w:rPr>
          <w:color w:val="000000"/>
        </w:rPr>
        <w:t>, S., &amp; Beja, P. (2019). How much is enough? Effects of technical and biological replication on metabarcoding dietary analysis. Molecular Ecology, 28(2), 165–175.</w:t>
      </w:r>
    </w:p>
    <w:p w14:paraId="7F9B1E67" w14:textId="77777777" w:rsidR="0056645C" w:rsidRDefault="00000000">
      <w:pPr>
        <w:widowControl w:val="0"/>
        <w:pBdr>
          <w:top w:val="nil"/>
          <w:left w:val="nil"/>
          <w:bottom w:val="nil"/>
          <w:right w:val="nil"/>
          <w:between w:val="nil"/>
        </w:pBdr>
        <w:ind w:left="720" w:hanging="720"/>
      </w:pPr>
      <w:r>
        <w:rPr>
          <w:color w:val="000000"/>
        </w:rPr>
        <w:t>Marker, P. F. (2016). Spatial scale and nest distribution of little penguins (</w:t>
      </w:r>
      <w:proofErr w:type="spellStart"/>
      <w:r>
        <w:rPr>
          <w:color w:val="000000"/>
        </w:rPr>
        <w:t>Eudyptula</w:t>
      </w:r>
      <w:proofErr w:type="spellEnd"/>
      <w:r>
        <w:rPr>
          <w:color w:val="000000"/>
        </w:rPr>
        <w:t xml:space="preserve"> minor) (Doctoral dissertation). University of Tasmania, Tasmania, Australia.</w:t>
      </w:r>
    </w:p>
    <w:p w14:paraId="7CEA5D8F" w14:textId="77777777" w:rsidR="0056645C" w:rsidRDefault="00000000">
      <w:pPr>
        <w:widowControl w:val="0"/>
        <w:pBdr>
          <w:top w:val="nil"/>
          <w:left w:val="nil"/>
          <w:bottom w:val="nil"/>
          <w:right w:val="nil"/>
          <w:between w:val="nil"/>
        </w:pBdr>
        <w:ind w:left="720" w:hanging="720"/>
        <w:rPr>
          <w:color w:val="000000"/>
        </w:rPr>
      </w:pPr>
      <w:r>
        <w:rPr>
          <w:color w:val="000000"/>
        </w:rPr>
        <w:t xml:space="preserve">Marshall, K. N., Stier, A. C., </w:t>
      </w:r>
      <w:proofErr w:type="spellStart"/>
      <w:r>
        <w:rPr>
          <w:color w:val="000000"/>
        </w:rPr>
        <w:t>Samhouri</w:t>
      </w:r>
      <w:proofErr w:type="spellEnd"/>
      <w:r>
        <w:rPr>
          <w:color w:val="000000"/>
        </w:rPr>
        <w:t xml:space="preserve">, J. F., Kelly, R. P., &amp; Ward, E. J. (2016). Conservation Challenges of Predator Recovery. </w:t>
      </w:r>
      <w:r>
        <w:rPr>
          <w:i/>
          <w:color w:val="000000"/>
        </w:rPr>
        <w:t>Conservation Letters</w:t>
      </w:r>
      <w:r>
        <w:rPr>
          <w:color w:val="000000"/>
        </w:rPr>
        <w:t xml:space="preserve"> </w:t>
      </w:r>
      <w:r>
        <w:rPr>
          <w:b/>
          <w:color w:val="000000"/>
        </w:rPr>
        <w:t>9</w:t>
      </w:r>
      <w:r>
        <w:rPr>
          <w:color w:val="000000"/>
        </w:rPr>
        <w:t xml:space="preserve">:1, 70–78. </w:t>
      </w:r>
      <w:hyperlink r:id="rId38">
        <w:r>
          <w:rPr>
            <w:color w:val="000000"/>
            <w:u w:val="single"/>
          </w:rPr>
          <w:t>doi.org/10.1111/conl.12186</w:t>
        </w:r>
      </w:hyperlink>
      <w:r>
        <w:rPr>
          <w:color w:val="000000"/>
        </w:rPr>
        <w:t xml:space="preserve"> </w:t>
      </w:r>
    </w:p>
    <w:p w14:paraId="461438CD" w14:textId="77777777" w:rsidR="0056645C" w:rsidRDefault="00000000">
      <w:pPr>
        <w:widowControl w:val="0"/>
        <w:pBdr>
          <w:top w:val="nil"/>
          <w:left w:val="nil"/>
          <w:bottom w:val="nil"/>
          <w:right w:val="nil"/>
          <w:between w:val="nil"/>
        </w:pBdr>
        <w:ind w:left="720" w:hanging="720"/>
        <w:rPr>
          <w:color w:val="000000"/>
        </w:rPr>
      </w:pPr>
      <w:r>
        <w:rPr>
          <w:color w:val="000000"/>
        </w:rPr>
        <w:t xml:space="preserve">McDonald, P.G. &amp; Griffith, S.C. (2011). To pluck or not to pluck: the hidden ethical and scientific costs of relying on feathers as a primary source of DNA. </w:t>
      </w:r>
      <w:r>
        <w:rPr>
          <w:i/>
          <w:color w:val="000000"/>
        </w:rPr>
        <w:t>Journal of Avian Biology</w:t>
      </w:r>
      <w:r>
        <w:rPr>
          <w:color w:val="000000"/>
        </w:rPr>
        <w:t xml:space="preserve"> </w:t>
      </w:r>
      <w:r>
        <w:rPr>
          <w:b/>
          <w:color w:val="000000"/>
        </w:rPr>
        <w:t>42</w:t>
      </w:r>
      <w:r>
        <w:rPr>
          <w:color w:val="000000"/>
        </w:rPr>
        <w:t xml:space="preserve">:3, 197-203. </w:t>
      </w:r>
      <w:hyperlink r:id="rId39">
        <w:r>
          <w:rPr>
            <w:color w:val="000000"/>
            <w:u w:val="single"/>
          </w:rPr>
          <w:t>doi.org/10.1111/j.1600-048X.</w:t>
        </w:r>
        <w:proofErr w:type="gramStart"/>
        <w:r>
          <w:rPr>
            <w:color w:val="000000"/>
            <w:u w:val="single"/>
          </w:rPr>
          <w:t>2011.05365.x</w:t>
        </w:r>
        <w:proofErr w:type="gramEnd"/>
      </w:hyperlink>
      <w:r>
        <w:rPr>
          <w:color w:val="000000"/>
        </w:rPr>
        <w:t xml:space="preserve"> </w:t>
      </w:r>
    </w:p>
    <w:p w14:paraId="10D3E213" w14:textId="77777777" w:rsidR="0056645C" w:rsidRDefault="00000000">
      <w:pPr>
        <w:widowControl w:val="0"/>
        <w:pBdr>
          <w:top w:val="nil"/>
          <w:left w:val="nil"/>
          <w:bottom w:val="nil"/>
          <w:right w:val="nil"/>
          <w:between w:val="nil"/>
        </w:pBdr>
        <w:ind w:left="720" w:hanging="720"/>
        <w:rPr>
          <w:color w:val="000000"/>
        </w:rPr>
      </w:pPr>
      <w:r>
        <w:rPr>
          <w:highlight w:val="white"/>
        </w:rPr>
        <w:t xml:space="preserve">McKenzie, J., Page, B., Shaughnessy, P.D. and </w:t>
      </w:r>
      <w:proofErr w:type="spellStart"/>
      <w:r>
        <w:rPr>
          <w:highlight w:val="white"/>
        </w:rPr>
        <w:t>Hindell</w:t>
      </w:r>
      <w:proofErr w:type="spellEnd"/>
      <w:r>
        <w:rPr>
          <w:highlight w:val="white"/>
        </w:rPr>
        <w:t>, M.A. 2007. Age and reproductive maturity of New Zealand fur seals (</w:t>
      </w:r>
      <w:r>
        <w:rPr>
          <w:i/>
          <w:highlight w:val="white"/>
        </w:rPr>
        <w:t xml:space="preserve">Arctocephalus </w:t>
      </w:r>
      <w:proofErr w:type="spellStart"/>
      <w:r>
        <w:rPr>
          <w:i/>
          <w:highlight w:val="white"/>
        </w:rPr>
        <w:t>forsteri</w:t>
      </w:r>
      <w:proofErr w:type="spellEnd"/>
      <w:r>
        <w:rPr>
          <w:highlight w:val="white"/>
        </w:rPr>
        <w:t>) in southern Australia. </w:t>
      </w:r>
      <w:r>
        <w:rPr>
          <w:i/>
          <w:highlight w:val="white"/>
        </w:rPr>
        <w:t>Journal of Mammalogy</w:t>
      </w:r>
      <w:r>
        <w:rPr>
          <w:highlight w:val="white"/>
        </w:rPr>
        <w:t> 88: 639-648.</w:t>
      </w:r>
    </w:p>
    <w:p w14:paraId="2B949EF6" w14:textId="77777777" w:rsidR="0056645C" w:rsidRDefault="00000000">
      <w:pPr>
        <w:widowControl w:val="0"/>
        <w:pBdr>
          <w:top w:val="nil"/>
          <w:left w:val="nil"/>
          <w:bottom w:val="nil"/>
          <w:right w:val="nil"/>
          <w:between w:val="nil"/>
        </w:pBdr>
        <w:ind w:left="720" w:hanging="720"/>
        <w:rPr>
          <w:color w:val="000000"/>
          <w:highlight w:val="white"/>
        </w:rPr>
      </w:pPr>
      <w:r>
        <w:rPr>
          <w:color w:val="000000"/>
          <w:highlight w:val="white"/>
        </w:rPr>
        <w:t xml:space="preserve">Mumma, M.A., Adams, J.R., </w:t>
      </w:r>
      <w:proofErr w:type="spellStart"/>
      <w:r>
        <w:rPr>
          <w:color w:val="000000"/>
          <w:highlight w:val="white"/>
        </w:rPr>
        <w:t>Zieminski</w:t>
      </w:r>
      <w:proofErr w:type="spellEnd"/>
      <w:r>
        <w:rPr>
          <w:color w:val="000000"/>
          <w:highlight w:val="white"/>
        </w:rPr>
        <w:t xml:space="preserve">, C., Fuller, T.K., Mahoney, S.P., &amp; Waits, L.P. (2016). A comparison of morphological and molecular diet analyses of </w:t>
      </w:r>
      <w:r>
        <w:rPr>
          <w:color w:val="000000"/>
          <w:highlight w:val="white"/>
        </w:rPr>
        <w:lastRenderedPageBreak/>
        <w:t>predator scats. </w:t>
      </w:r>
      <w:r>
        <w:rPr>
          <w:i/>
          <w:color w:val="000000"/>
          <w:highlight w:val="white"/>
        </w:rPr>
        <w:t>Journal of Mammalogy</w:t>
      </w:r>
      <w:r>
        <w:rPr>
          <w:color w:val="000000"/>
          <w:highlight w:val="white"/>
        </w:rPr>
        <w:t>, </w:t>
      </w:r>
      <w:r>
        <w:rPr>
          <w:i/>
          <w:color w:val="000000"/>
          <w:highlight w:val="white"/>
        </w:rPr>
        <w:t>97</w:t>
      </w:r>
      <w:r>
        <w:rPr>
          <w:color w:val="000000"/>
          <w:highlight w:val="white"/>
        </w:rPr>
        <w:t>(1), 112-120.</w:t>
      </w:r>
    </w:p>
    <w:p w14:paraId="7FA315B6" w14:textId="77777777" w:rsidR="0056645C" w:rsidRDefault="00000000">
      <w:pPr>
        <w:widowControl w:val="0"/>
        <w:pBdr>
          <w:top w:val="nil"/>
          <w:left w:val="nil"/>
          <w:bottom w:val="nil"/>
          <w:right w:val="nil"/>
          <w:between w:val="nil"/>
        </w:pBdr>
        <w:ind w:left="720" w:hanging="720"/>
        <w:rPr>
          <w:color w:val="000000"/>
        </w:rPr>
      </w:pPr>
      <w:r>
        <w:rPr>
          <w:color w:val="000000"/>
        </w:rPr>
        <w:t xml:space="preserve">Murray, D.C., Bunce, M., </w:t>
      </w:r>
      <w:proofErr w:type="spellStart"/>
      <w:r>
        <w:rPr>
          <w:color w:val="000000"/>
        </w:rPr>
        <w:t>Cannell</w:t>
      </w:r>
      <w:proofErr w:type="spellEnd"/>
      <w:r>
        <w:rPr>
          <w:color w:val="000000"/>
        </w:rPr>
        <w:t xml:space="preserve">, B.L., Oliver, R., Houston, J., White, N.E., </w:t>
      </w:r>
      <w:proofErr w:type="spellStart"/>
      <w:r>
        <w:rPr>
          <w:color w:val="000000"/>
        </w:rPr>
        <w:t>Barrero</w:t>
      </w:r>
      <w:proofErr w:type="spellEnd"/>
      <w:r>
        <w:rPr>
          <w:color w:val="000000"/>
        </w:rPr>
        <w:t xml:space="preserve">, R.A., </w:t>
      </w:r>
      <w:proofErr w:type="spellStart"/>
      <w:r>
        <w:rPr>
          <w:color w:val="000000"/>
        </w:rPr>
        <w:t>Bellgard</w:t>
      </w:r>
      <w:proofErr w:type="spellEnd"/>
      <w:r>
        <w:rPr>
          <w:color w:val="000000"/>
        </w:rPr>
        <w:t xml:space="preserve">, M.I. and Haile, J. (2011). DNA-based faecal dietary analysis: a comparison of qPCR and high throughput sequencing approaches. </w:t>
      </w:r>
      <w:proofErr w:type="spellStart"/>
      <w:r>
        <w:rPr>
          <w:i/>
          <w:color w:val="000000"/>
        </w:rPr>
        <w:t>PLoS</w:t>
      </w:r>
      <w:proofErr w:type="spellEnd"/>
      <w:r>
        <w:rPr>
          <w:i/>
          <w:color w:val="000000"/>
        </w:rPr>
        <w:t xml:space="preserve"> One</w:t>
      </w:r>
      <w:r>
        <w:rPr>
          <w:color w:val="000000"/>
        </w:rPr>
        <w:t xml:space="preserve">, </w:t>
      </w:r>
      <w:r>
        <w:rPr>
          <w:b/>
          <w:color w:val="000000"/>
        </w:rPr>
        <w:t>6</w:t>
      </w:r>
      <w:r>
        <w:rPr>
          <w:color w:val="000000"/>
        </w:rPr>
        <w:t>, e25776.</w:t>
      </w:r>
    </w:p>
    <w:p w14:paraId="2E84D8DC" w14:textId="77777777" w:rsidR="0056645C" w:rsidRDefault="00000000">
      <w:pPr>
        <w:widowControl w:val="0"/>
        <w:pBdr>
          <w:top w:val="nil"/>
          <w:left w:val="nil"/>
          <w:bottom w:val="nil"/>
          <w:right w:val="nil"/>
          <w:between w:val="nil"/>
        </w:pBdr>
        <w:ind w:left="720" w:hanging="720"/>
      </w:pPr>
      <w:r>
        <w:rPr>
          <w:color w:val="000000"/>
        </w:rPr>
        <w:t xml:space="preserve">Nearing, J. T., Douglas, G. M., Comeau, A. M., &amp; </w:t>
      </w:r>
      <w:proofErr w:type="spellStart"/>
      <w:r>
        <w:rPr>
          <w:color w:val="000000"/>
        </w:rPr>
        <w:t>Langille</w:t>
      </w:r>
      <w:proofErr w:type="spellEnd"/>
      <w:r>
        <w:rPr>
          <w:color w:val="000000"/>
        </w:rPr>
        <w:t xml:space="preserve">, M. G. (2018). Denoising the Denoisers: an independent evaluation of microbiome sequence error-correction approaches. </w:t>
      </w:r>
      <w:proofErr w:type="spellStart"/>
      <w:r>
        <w:rPr>
          <w:color w:val="000000"/>
        </w:rPr>
        <w:t>PeerJ</w:t>
      </w:r>
      <w:proofErr w:type="spellEnd"/>
      <w:r>
        <w:rPr>
          <w:color w:val="000000"/>
        </w:rPr>
        <w:t>, 6, e5364.</w:t>
      </w:r>
    </w:p>
    <w:p w14:paraId="39803F6C" w14:textId="77777777" w:rsidR="0056645C" w:rsidRDefault="00000000">
      <w:pPr>
        <w:widowControl w:val="0"/>
        <w:pBdr>
          <w:top w:val="nil"/>
          <w:left w:val="nil"/>
          <w:bottom w:val="nil"/>
          <w:right w:val="nil"/>
          <w:between w:val="nil"/>
        </w:pBdr>
        <w:ind w:left="720" w:hanging="720"/>
        <w:rPr>
          <w:color w:val="000000"/>
        </w:rPr>
      </w:pPr>
      <w:r>
        <w:rPr>
          <w:color w:val="000000"/>
        </w:rPr>
        <w:t xml:space="preserve">Page, B., McKenzie, J., &amp; Goldsworthy, S.D. (2005). Dietary resource partitioning among sympatric New Zealand and Australian fur seals. </w:t>
      </w:r>
      <w:r>
        <w:rPr>
          <w:i/>
          <w:color w:val="000000"/>
        </w:rPr>
        <w:t>Marine Ecology Progress Series</w:t>
      </w:r>
      <w:r>
        <w:rPr>
          <w:color w:val="000000"/>
        </w:rPr>
        <w:t xml:space="preserve"> </w:t>
      </w:r>
      <w:r>
        <w:rPr>
          <w:b/>
          <w:color w:val="000000"/>
        </w:rPr>
        <w:t>293</w:t>
      </w:r>
      <w:r>
        <w:rPr>
          <w:color w:val="000000"/>
        </w:rPr>
        <w:t xml:space="preserve">, 283–302. </w:t>
      </w:r>
      <w:hyperlink r:id="rId40">
        <w:r>
          <w:rPr>
            <w:color w:val="000000"/>
            <w:u w:val="single"/>
          </w:rPr>
          <w:t>doi.org/10.3354/meps293283</w:t>
        </w:r>
      </w:hyperlink>
      <w:r>
        <w:rPr>
          <w:color w:val="000000"/>
        </w:rPr>
        <w:t xml:space="preserve"> </w:t>
      </w:r>
    </w:p>
    <w:p w14:paraId="080DE15D"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Pompanon</w:t>
      </w:r>
      <w:proofErr w:type="spellEnd"/>
      <w:r>
        <w:rPr>
          <w:color w:val="000000"/>
        </w:rPr>
        <w:t xml:space="preserve">, F., </w:t>
      </w:r>
      <w:proofErr w:type="spellStart"/>
      <w:r>
        <w:rPr>
          <w:color w:val="000000"/>
        </w:rPr>
        <w:t>Deagle</w:t>
      </w:r>
      <w:proofErr w:type="spellEnd"/>
      <w:r>
        <w:rPr>
          <w:color w:val="000000"/>
        </w:rPr>
        <w:t xml:space="preserve">, B.E., Symondson, W.O.C., Brown, D.S., </w:t>
      </w:r>
      <w:proofErr w:type="spellStart"/>
      <w:r>
        <w:rPr>
          <w:color w:val="000000"/>
        </w:rPr>
        <w:t>Jarman</w:t>
      </w:r>
      <w:proofErr w:type="spellEnd"/>
      <w:r>
        <w:rPr>
          <w:color w:val="000000"/>
        </w:rPr>
        <w:t xml:space="preserve">, S.N., &amp; </w:t>
      </w:r>
      <w:proofErr w:type="spellStart"/>
      <w:r>
        <w:rPr>
          <w:color w:val="000000"/>
        </w:rPr>
        <w:t>Taberlet</w:t>
      </w:r>
      <w:proofErr w:type="spellEnd"/>
      <w:r>
        <w:rPr>
          <w:color w:val="000000"/>
        </w:rPr>
        <w:t xml:space="preserve">, P. (2012). Who is eating what: Diet assessment using next generation sequencing. </w:t>
      </w:r>
      <w:r>
        <w:rPr>
          <w:i/>
          <w:color w:val="000000"/>
        </w:rPr>
        <w:t>Molecular Ecology</w:t>
      </w:r>
      <w:r>
        <w:rPr>
          <w:color w:val="000000"/>
        </w:rPr>
        <w:t xml:space="preserve"> </w:t>
      </w:r>
      <w:r>
        <w:rPr>
          <w:b/>
          <w:color w:val="000000"/>
        </w:rPr>
        <w:t>21</w:t>
      </w:r>
      <w:r>
        <w:rPr>
          <w:color w:val="000000"/>
        </w:rPr>
        <w:t xml:space="preserve">:8, 1931–1950. </w:t>
      </w:r>
      <w:hyperlink r:id="rId41">
        <w:r>
          <w:rPr>
            <w:color w:val="000000"/>
            <w:u w:val="single"/>
          </w:rPr>
          <w:t>doi.org/10.1111/j.1365-294X.</w:t>
        </w:r>
        <w:proofErr w:type="gramStart"/>
        <w:r>
          <w:rPr>
            <w:color w:val="000000"/>
            <w:u w:val="single"/>
          </w:rPr>
          <w:t>2011.05403.x</w:t>
        </w:r>
        <w:proofErr w:type="gramEnd"/>
      </w:hyperlink>
      <w:r>
        <w:rPr>
          <w:color w:val="000000"/>
        </w:rPr>
        <w:t xml:space="preserve"> </w:t>
      </w:r>
    </w:p>
    <w:p w14:paraId="178B5912" w14:textId="77777777" w:rsidR="0056645C" w:rsidRDefault="00000000">
      <w:pPr>
        <w:widowControl w:val="0"/>
        <w:pBdr>
          <w:top w:val="nil"/>
          <w:left w:val="nil"/>
          <w:bottom w:val="nil"/>
          <w:right w:val="nil"/>
          <w:between w:val="nil"/>
        </w:pBdr>
        <w:ind w:left="720" w:hanging="720"/>
        <w:rPr>
          <w:color w:val="000000"/>
        </w:rPr>
      </w:pPr>
      <w:r>
        <w:rPr>
          <w:color w:val="000000"/>
        </w:rPr>
        <w:t xml:space="preserve">R Core Team. (2020). </w:t>
      </w:r>
      <w:r>
        <w:rPr>
          <w:i/>
          <w:color w:val="000000"/>
        </w:rPr>
        <w:t>R: A language and environment for statistical computing, version 4.0.3</w:t>
      </w:r>
      <w:r>
        <w:rPr>
          <w:color w:val="000000"/>
        </w:rPr>
        <w:t>. Vienna, Austria, R Foundation for Statistical Computing.</w:t>
      </w:r>
    </w:p>
    <w:p w14:paraId="57E4C86D" w14:textId="77777777" w:rsidR="0056645C" w:rsidRDefault="00000000">
      <w:pPr>
        <w:widowControl w:val="0"/>
        <w:pBdr>
          <w:top w:val="nil"/>
          <w:left w:val="nil"/>
          <w:bottom w:val="nil"/>
          <w:right w:val="nil"/>
          <w:between w:val="nil"/>
        </w:pBdr>
        <w:ind w:left="720" w:hanging="720"/>
        <w:rPr>
          <w:color w:val="000000"/>
        </w:rPr>
      </w:pPr>
      <w:r>
        <w:rPr>
          <w:highlight w:val="white"/>
        </w:rPr>
        <w:t xml:space="preserve">Reinhold, S. L., Goldsworthy, S. D., </w:t>
      </w:r>
      <w:proofErr w:type="spellStart"/>
      <w:r>
        <w:rPr>
          <w:highlight w:val="white"/>
        </w:rPr>
        <w:t>Arnould</w:t>
      </w:r>
      <w:proofErr w:type="spellEnd"/>
      <w:r>
        <w:rPr>
          <w:highlight w:val="white"/>
        </w:rPr>
        <w:t xml:space="preserve">, J. P., </w:t>
      </w:r>
      <w:proofErr w:type="spellStart"/>
      <w:r>
        <w:rPr>
          <w:highlight w:val="white"/>
        </w:rPr>
        <w:t>Gillanders</w:t>
      </w:r>
      <w:proofErr w:type="spellEnd"/>
      <w:r>
        <w:rPr>
          <w:highlight w:val="white"/>
        </w:rPr>
        <w:t>, B. M., Connell, S. D., &amp; McIntosh, R. R. (2022). Tracing Seal Predation Back to the Source Colony of Their Penguin Prey: A Trace Element and Stable Isotope Analysis. </w:t>
      </w:r>
      <w:r>
        <w:rPr>
          <w:i/>
          <w:highlight w:val="white"/>
        </w:rPr>
        <w:t>Frontiers in Marine Science</w:t>
      </w:r>
      <w:r>
        <w:rPr>
          <w:highlight w:val="white"/>
        </w:rPr>
        <w:t>, </w:t>
      </w:r>
      <w:r>
        <w:rPr>
          <w:b/>
          <w:highlight w:val="white"/>
        </w:rPr>
        <w:t>9</w:t>
      </w:r>
      <w:r>
        <w:rPr>
          <w:highlight w:val="white"/>
        </w:rPr>
        <w:t>, 813106.</w:t>
      </w:r>
    </w:p>
    <w:p w14:paraId="7EE9E2F9" w14:textId="77777777" w:rsidR="0056645C" w:rsidRDefault="00000000">
      <w:pPr>
        <w:widowControl w:val="0"/>
        <w:pBdr>
          <w:top w:val="nil"/>
          <w:left w:val="nil"/>
          <w:bottom w:val="nil"/>
          <w:right w:val="nil"/>
          <w:between w:val="nil"/>
        </w:pBdr>
        <w:ind w:left="720" w:hanging="720"/>
        <w:rPr>
          <w:color w:val="000000"/>
        </w:rPr>
      </w:pPr>
      <w:r>
        <w:rPr>
          <w:color w:val="000000"/>
        </w:rPr>
        <w:t xml:space="preserve">Roman, J., Dunphy-Daly, M.M., Johnston, D.W., &amp; Read, A.J. (2015). Lifting baselines to address the consequences of conservation success. </w:t>
      </w:r>
      <w:r>
        <w:rPr>
          <w:i/>
          <w:color w:val="000000"/>
        </w:rPr>
        <w:t>Trends in Ecology &amp; Evolution</w:t>
      </w:r>
      <w:r>
        <w:rPr>
          <w:color w:val="000000"/>
        </w:rPr>
        <w:t xml:space="preserve"> </w:t>
      </w:r>
      <w:r>
        <w:rPr>
          <w:b/>
          <w:color w:val="000000"/>
        </w:rPr>
        <w:t>30</w:t>
      </w:r>
      <w:r>
        <w:rPr>
          <w:color w:val="000000"/>
        </w:rPr>
        <w:t xml:space="preserve">:6, 299–302. </w:t>
      </w:r>
      <w:hyperlink r:id="rId42">
        <w:r>
          <w:rPr>
            <w:color w:val="000000"/>
            <w:u w:val="single"/>
          </w:rPr>
          <w:t>doi.org/10.1016/j.tree.2015.04.003</w:t>
        </w:r>
      </w:hyperlink>
      <w:r>
        <w:rPr>
          <w:color w:val="000000"/>
        </w:rPr>
        <w:t xml:space="preserve"> </w:t>
      </w:r>
    </w:p>
    <w:p w14:paraId="6DB56171"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Ropert-Coudert</w:t>
      </w:r>
      <w:proofErr w:type="spellEnd"/>
      <w:r>
        <w:rPr>
          <w:color w:val="000000"/>
        </w:rPr>
        <w:t xml:space="preserve">, Y., </w:t>
      </w:r>
      <w:proofErr w:type="spellStart"/>
      <w:r>
        <w:rPr>
          <w:color w:val="000000"/>
        </w:rPr>
        <w:t>Chiaradia</w:t>
      </w:r>
      <w:proofErr w:type="spellEnd"/>
      <w:r>
        <w:rPr>
          <w:color w:val="000000"/>
        </w:rPr>
        <w:t xml:space="preserve">, A., </w:t>
      </w:r>
      <w:proofErr w:type="spellStart"/>
      <w:r>
        <w:rPr>
          <w:color w:val="000000"/>
        </w:rPr>
        <w:t>Ainley</w:t>
      </w:r>
      <w:proofErr w:type="spellEnd"/>
      <w:r>
        <w:rPr>
          <w:color w:val="000000"/>
        </w:rPr>
        <w:t xml:space="preserve">, D., Barbosa, A., Boersma, P.D., </w:t>
      </w:r>
      <w:proofErr w:type="spellStart"/>
      <w:r>
        <w:rPr>
          <w:color w:val="000000"/>
        </w:rPr>
        <w:t>Brasso</w:t>
      </w:r>
      <w:proofErr w:type="spellEnd"/>
      <w:r>
        <w:rPr>
          <w:color w:val="000000"/>
        </w:rPr>
        <w:t xml:space="preserve">, </w:t>
      </w:r>
      <w:r>
        <w:rPr>
          <w:color w:val="000000"/>
        </w:rPr>
        <w:lastRenderedPageBreak/>
        <w:t xml:space="preserve">R., Dewar, M., </w:t>
      </w:r>
      <w:proofErr w:type="spellStart"/>
      <w:r>
        <w:rPr>
          <w:color w:val="000000"/>
        </w:rPr>
        <w:t>Ellenberg</w:t>
      </w:r>
      <w:proofErr w:type="spellEnd"/>
      <w:r>
        <w:rPr>
          <w:color w:val="000000"/>
        </w:rPr>
        <w:t>, U., García-</w:t>
      </w:r>
      <w:proofErr w:type="spellStart"/>
      <w:r>
        <w:rPr>
          <w:color w:val="000000"/>
        </w:rPr>
        <w:t>Borboroglu</w:t>
      </w:r>
      <w:proofErr w:type="spellEnd"/>
      <w:r>
        <w:rPr>
          <w:color w:val="000000"/>
        </w:rPr>
        <w:t xml:space="preserve">, P., Emmerson, L., </w:t>
      </w:r>
      <w:proofErr w:type="spellStart"/>
      <w:r>
        <w:rPr>
          <w:color w:val="000000"/>
        </w:rPr>
        <w:t>Hickcox</w:t>
      </w:r>
      <w:proofErr w:type="spellEnd"/>
      <w:r>
        <w:rPr>
          <w:color w:val="000000"/>
        </w:rPr>
        <w:t xml:space="preserve">, R., </w:t>
      </w:r>
      <w:proofErr w:type="spellStart"/>
      <w:r>
        <w:rPr>
          <w:color w:val="000000"/>
        </w:rPr>
        <w:t>Jenouvrier</w:t>
      </w:r>
      <w:proofErr w:type="spellEnd"/>
      <w:r>
        <w:rPr>
          <w:color w:val="000000"/>
        </w:rPr>
        <w:t xml:space="preserve">, S., Kato, A., McIntosh, R.R., Lewis, P., Ramírez, F., </w:t>
      </w:r>
      <w:proofErr w:type="spellStart"/>
      <w:r>
        <w:rPr>
          <w:color w:val="000000"/>
        </w:rPr>
        <w:t>Ruoppolo</w:t>
      </w:r>
      <w:proofErr w:type="spellEnd"/>
      <w:r>
        <w:rPr>
          <w:color w:val="000000"/>
        </w:rPr>
        <w:t xml:space="preserve">, V., Ryan, P.G., Seddon, P.J., Sherley, R.B., </w:t>
      </w:r>
      <w:proofErr w:type="spellStart"/>
      <w:r>
        <w:rPr>
          <w:color w:val="000000"/>
        </w:rPr>
        <w:t>Vanstreels</w:t>
      </w:r>
      <w:proofErr w:type="spellEnd"/>
      <w:r>
        <w:rPr>
          <w:color w:val="000000"/>
        </w:rPr>
        <w:t xml:space="preserve">, R.E.T., Waller, L.J., </w:t>
      </w:r>
      <w:proofErr w:type="spellStart"/>
      <w:r>
        <w:rPr>
          <w:color w:val="000000"/>
        </w:rPr>
        <w:t>Woehler</w:t>
      </w:r>
      <w:proofErr w:type="spellEnd"/>
      <w:r>
        <w:rPr>
          <w:color w:val="000000"/>
        </w:rPr>
        <w:t xml:space="preserve">, E.J., </w:t>
      </w:r>
      <w:proofErr w:type="spellStart"/>
      <w:r>
        <w:rPr>
          <w:color w:val="000000"/>
        </w:rPr>
        <w:t>Trathan</w:t>
      </w:r>
      <w:proofErr w:type="spellEnd"/>
      <w:r>
        <w:rPr>
          <w:color w:val="000000"/>
        </w:rPr>
        <w:t xml:space="preserve">, P.N. (2019). Happy Feet in a Hostile World? The Future of Penguins Depends on Proactive Management of Current and Expected Threats. </w:t>
      </w:r>
      <w:r>
        <w:rPr>
          <w:i/>
          <w:color w:val="000000"/>
        </w:rPr>
        <w:t>Frontiers in Marine Science</w:t>
      </w:r>
      <w:r>
        <w:rPr>
          <w:b/>
          <w:color w:val="000000"/>
        </w:rPr>
        <w:t xml:space="preserve"> 6</w:t>
      </w:r>
      <w:r>
        <w:rPr>
          <w:color w:val="000000"/>
        </w:rPr>
        <w:t xml:space="preserve">. </w:t>
      </w:r>
      <w:hyperlink r:id="rId43">
        <w:r>
          <w:rPr>
            <w:color w:val="000000"/>
            <w:u w:val="single"/>
          </w:rPr>
          <w:t>doi.org/10.3389/fmars.2019.00248</w:t>
        </w:r>
      </w:hyperlink>
      <w:r>
        <w:rPr>
          <w:color w:val="000000"/>
        </w:rPr>
        <w:t xml:space="preserve"> </w:t>
      </w:r>
    </w:p>
    <w:p w14:paraId="626816F9"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Rothe</w:t>
      </w:r>
      <w:proofErr w:type="spellEnd"/>
      <w:r>
        <w:rPr>
          <w:color w:val="000000"/>
        </w:rPr>
        <w:t xml:space="preserve">, J. &amp; Nagy, M. (2016). Comparison of two silica-based extraction methods for DNA isolation from bones. </w:t>
      </w:r>
      <w:r>
        <w:rPr>
          <w:i/>
          <w:color w:val="000000"/>
        </w:rPr>
        <w:t>Legal Medicine</w:t>
      </w:r>
      <w:r>
        <w:rPr>
          <w:color w:val="000000"/>
        </w:rPr>
        <w:t xml:space="preserve"> </w:t>
      </w:r>
      <w:r>
        <w:rPr>
          <w:b/>
          <w:color w:val="000000"/>
        </w:rPr>
        <w:t xml:space="preserve">22: </w:t>
      </w:r>
      <w:r>
        <w:rPr>
          <w:color w:val="000000"/>
        </w:rPr>
        <w:t xml:space="preserve">36-41. </w:t>
      </w:r>
      <w:hyperlink r:id="rId44">
        <w:r>
          <w:rPr>
            <w:color w:val="000000"/>
            <w:u w:val="single"/>
          </w:rPr>
          <w:t>doi.org/10.1016/j.legalmed.2016.07.008</w:t>
        </w:r>
      </w:hyperlink>
      <w:r>
        <w:rPr>
          <w:color w:val="000000"/>
        </w:rPr>
        <w:t xml:space="preserve"> </w:t>
      </w:r>
    </w:p>
    <w:p w14:paraId="4E463017" w14:textId="77777777" w:rsidR="0056645C" w:rsidRDefault="00000000">
      <w:pPr>
        <w:widowControl w:val="0"/>
        <w:pBdr>
          <w:top w:val="nil"/>
          <w:left w:val="nil"/>
          <w:bottom w:val="nil"/>
          <w:right w:val="nil"/>
          <w:between w:val="nil"/>
        </w:pBdr>
        <w:ind w:left="720" w:hanging="720"/>
        <w:rPr>
          <w:color w:val="222222"/>
          <w:highlight w:val="white"/>
        </w:rPr>
      </w:pPr>
      <w:proofErr w:type="spellStart"/>
      <w:r>
        <w:rPr>
          <w:color w:val="222222"/>
          <w:highlight w:val="white"/>
        </w:rPr>
        <w:t>Sarker</w:t>
      </w:r>
      <w:proofErr w:type="spellEnd"/>
      <w:r>
        <w:rPr>
          <w:color w:val="222222"/>
          <w:highlight w:val="white"/>
        </w:rPr>
        <w:t xml:space="preserve">, S., Das, S., Frith, S., </w:t>
      </w:r>
      <w:proofErr w:type="spellStart"/>
      <w:r>
        <w:rPr>
          <w:color w:val="222222"/>
          <w:highlight w:val="white"/>
        </w:rPr>
        <w:t>Forwood</w:t>
      </w:r>
      <w:proofErr w:type="spellEnd"/>
      <w:r>
        <w:rPr>
          <w:color w:val="222222"/>
          <w:highlight w:val="white"/>
        </w:rPr>
        <w:t xml:space="preserve">, J. K., </w:t>
      </w:r>
      <w:proofErr w:type="spellStart"/>
      <w:r>
        <w:rPr>
          <w:color w:val="222222"/>
          <w:highlight w:val="white"/>
        </w:rPr>
        <w:t>Helbig</w:t>
      </w:r>
      <w:proofErr w:type="spellEnd"/>
      <w:r>
        <w:rPr>
          <w:color w:val="222222"/>
          <w:highlight w:val="white"/>
        </w:rPr>
        <w:t xml:space="preserve">, K., &amp; </w:t>
      </w:r>
      <w:proofErr w:type="spellStart"/>
      <w:r>
        <w:rPr>
          <w:color w:val="222222"/>
          <w:highlight w:val="white"/>
        </w:rPr>
        <w:t>Raidal</w:t>
      </w:r>
      <w:proofErr w:type="spellEnd"/>
      <w:r>
        <w:rPr>
          <w:color w:val="222222"/>
          <w:highlight w:val="white"/>
        </w:rPr>
        <w:t>, S. R. (2017). Complete mitochondrial genome sequence of an Australian little penguin (</w:t>
      </w:r>
      <w:proofErr w:type="spellStart"/>
      <w:r>
        <w:rPr>
          <w:color w:val="222222"/>
          <w:highlight w:val="white"/>
        </w:rPr>
        <w:t>Eudyptula</w:t>
      </w:r>
      <w:proofErr w:type="spellEnd"/>
      <w:r>
        <w:rPr>
          <w:color w:val="222222"/>
          <w:highlight w:val="white"/>
        </w:rPr>
        <w:t xml:space="preserve"> minor </w:t>
      </w:r>
      <w:proofErr w:type="spellStart"/>
      <w:r>
        <w:rPr>
          <w:color w:val="222222"/>
          <w:highlight w:val="white"/>
        </w:rPr>
        <w:t>novaehollandia</w:t>
      </w:r>
      <w:proofErr w:type="spellEnd"/>
      <w:r>
        <w:rPr>
          <w:color w:val="222222"/>
          <w:highlight w:val="white"/>
        </w:rPr>
        <w:t>, JR Forster, 1781). </w:t>
      </w:r>
      <w:r>
        <w:rPr>
          <w:i/>
          <w:color w:val="222222"/>
          <w:highlight w:val="white"/>
        </w:rPr>
        <w:t>Mitochondrial DNA Part B</w:t>
      </w:r>
      <w:r>
        <w:rPr>
          <w:color w:val="222222"/>
          <w:highlight w:val="white"/>
        </w:rPr>
        <w:t>, </w:t>
      </w:r>
      <w:r>
        <w:rPr>
          <w:i/>
          <w:color w:val="222222"/>
          <w:highlight w:val="white"/>
        </w:rPr>
        <w:t>2</w:t>
      </w:r>
      <w:r>
        <w:rPr>
          <w:color w:val="222222"/>
          <w:highlight w:val="white"/>
        </w:rPr>
        <w:t>(2), 428-429</w:t>
      </w:r>
    </w:p>
    <w:p w14:paraId="75AFAFD4" w14:textId="77777777" w:rsidR="0056645C" w:rsidRDefault="00000000">
      <w:pPr>
        <w:widowControl w:val="0"/>
        <w:pBdr>
          <w:top w:val="nil"/>
          <w:left w:val="nil"/>
          <w:bottom w:val="nil"/>
          <w:right w:val="nil"/>
          <w:between w:val="nil"/>
        </w:pBdr>
        <w:ind w:left="720" w:hanging="720"/>
      </w:pPr>
      <w:r>
        <w:t xml:space="preserve">Schnell IA, </w:t>
      </w:r>
      <w:proofErr w:type="spellStart"/>
      <w:r>
        <w:t>Bohmahh</w:t>
      </w:r>
      <w:proofErr w:type="spellEnd"/>
      <w:r>
        <w:t xml:space="preserve"> K, Gilbert TP. (2015) Tag jumps </w:t>
      </w:r>
      <w:proofErr w:type="spellStart"/>
      <w:r>
        <w:t>illuminaated</w:t>
      </w:r>
      <w:proofErr w:type="spellEnd"/>
      <w:r>
        <w:t xml:space="preserve"> – reducing sequence-to-sample misidentifications in metabarcoding studies. </w:t>
      </w:r>
      <w:r>
        <w:rPr>
          <w:i/>
          <w:color w:val="000000"/>
        </w:rPr>
        <w:t>Molecular Ecology Resources</w:t>
      </w:r>
      <w:r>
        <w:t>. 15, 1289-1303.</w:t>
      </w:r>
    </w:p>
    <w:p w14:paraId="6FF9512C"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Seersholm</w:t>
      </w:r>
      <w:proofErr w:type="spellEnd"/>
      <w:r>
        <w:rPr>
          <w:color w:val="000000"/>
        </w:rPr>
        <w:t xml:space="preserve">, F.V., Cole, T.L., </w:t>
      </w:r>
      <w:proofErr w:type="spellStart"/>
      <w:r>
        <w:rPr>
          <w:color w:val="000000"/>
        </w:rPr>
        <w:t>Grealy</w:t>
      </w:r>
      <w:proofErr w:type="spellEnd"/>
      <w:r>
        <w:rPr>
          <w:color w:val="000000"/>
        </w:rPr>
        <w:t xml:space="preserve">, A., </w:t>
      </w:r>
      <w:proofErr w:type="spellStart"/>
      <w:r>
        <w:rPr>
          <w:color w:val="000000"/>
        </w:rPr>
        <w:t>Rawlence</w:t>
      </w:r>
      <w:proofErr w:type="spellEnd"/>
      <w:r>
        <w:rPr>
          <w:color w:val="000000"/>
        </w:rPr>
        <w:t xml:space="preserve">, N.J., Greig, K., Knapp, M., Stat, M., Hansen, A.J., Easton, L.J., Shepherd, L., Tennyson, A.J.D., Scofield, R.P., Walter, R., &amp; Bunce, M. (2018). Subsistence practices, past biodiversity, and anthropogenic impacts revealed by New Zealand-wide ancient DNA survey. </w:t>
      </w:r>
      <w:r>
        <w:rPr>
          <w:i/>
          <w:color w:val="000000"/>
        </w:rPr>
        <w:t>Proceedings of the National Academy of Sciences</w:t>
      </w:r>
      <w:r>
        <w:rPr>
          <w:color w:val="000000"/>
        </w:rPr>
        <w:t xml:space="preserve"> </w:t>
      </w:r>
      <w:r>
        <w:rPr>
          <w:b/>
          <w:color w:val="000000"/>
        </w:rPr>
        <w:t>115</w:t>
      </w:r>
      <w:r>
        <w:rPr>
          <w:color w:val="000000"/>
        </w:rPr>
        <w:t xml:space="preserve">:30, 7771–7776. </w:t>
      </w:r>
      <w:hyperlink r:id="rId45">
        <w:r>
          <w:rPr>
            <w:color w:val="000000"/>
            <w:u w:val="single"/>
          </w:rPr>
          <w:t>doi.org/10.1073/pnas.1803573115</w:t>
        </w:r>
      </w:hyperlink>
      <w:r>
        <w:rPr>
          <w:color w:val="000000"/>
        </w:rPr>
        <w:t xml:space="preserve"> </w:t>
      </w:r>
    </w:p>
    <w:p w14:paraId="4AABFA3F" w14:textId="77777777" w:rsidR="0056645C" w:rsidRDefault="00000000">
      <w:pPr>
        <w:widowControl w:val="0"/>
        <w:pBdr>
          <w:top w:val="nil"/>
          <w:left w:val="nil"/>
          <w:bottom w:val="nil"/>
          <w:right w:val="nil"/>
          <w:between w:val="nil"/>
        </w:pBdr>
        <w:ind w:left="720" w:hanging="720"/>
        <w:rPr>
          <w:color w:val="000000"/>
        </w:rPr>
      </w:pPr>
      <w:r>
        <w:rPr>
          <w:color w:val="000000"/>
        </w:rPr>
        <w:t xml:space="preserve">Shaughnessy, P.D., (1999). </w:t>
      </w:r>
      <w:r>
        <w:rPr>
          <w:i/>
          <w:color w:val="000000"/>
        </w:rPr>
        <w:t>The action plan for Australian seals</w:t>
      </w:r>
      <w:r>
        <w:rPr>
          <w:color w:val="000000"/>
        </w:rPr>
        <w:t xml:space="preserve">. Environment Australia, Australia. </w:t>
      </w:r>
      <w:hyperlink r:id="rId46">
        <w:r>
          <w:rPr>
            <w:color w:val="000000"/>
            <w:u w:val="single"/>
          </w:rPr>
          <w:t>catalog.hathitrust.org/</w:t>
        </w:r>
        <w:proofErr w:type="spellStart"/>
        <w:r>
          <w:rPr>
            <w:color w:val="000000"/>
            <w:u w:val="single"/>
          </w:rPr>
          <w:t>api</w:t>
        </w:r>
        <w:proofErr w:type="spellEnd"/>
        <w:r>
          <w:rPr>
            <w:color w:val="000000"/>
            <w:u w:val="single"/>
          </w:rPr>
          <w:t>/volumes/</w:t>
        </w:r>
        <w:proofErr w:type="spellStart"/>
        <w:r>
          <w:rPr>
            <w:color w:val="000000"/>
            <w:u w:val="single"/>
          </w:rPr>
          <w:t>oclc</w:t>
        </w:r>
        <w:proofErr w:type="spellEnd"/>
        <w:r>
          <w:rPr>
            <w:color w:val="000000"/>
            <w:u w:val="single"/>
          </w:rPr>
          <w:t>/43839899.html</w:t>
        </w:r>
      </w:hyperlink>
      <w:r>
        <w:rPr>
          <w:color w:val="000000"/>
        </w:rPr>
        <w:t xml:space="preserve"> </w:t>
      </w:r>
    </w:p>
    <w:p w14:paraId="42AC2711" w14:textId="77777777" w:rsidR="0056645C" w:rsidRDefault="00000000">
      <w:pPr>
        <w:widowControl w:val="0"/>
        <w:pBdr>
          <w:top w:val="nil"/>
          <w:left w:val="nil"/>
          <w:bottom w:val="nil"/>
          <w:right w:val="nil"/>
          <w:between w:val="nil"/>
        </w:pBdr>
        <w:ind w:left="720" w:hanging="720"/>
        <w:rPr>
          <w:color w:val="000000"/>
        </w:rPr>
      </w:pPr>
      <w:r>
        <w:rPr>
          <w:color w:val="000000"/>
        </w:rPr>
        <w:lastRenderedPageBreak/>
        <w:t xml:space="preserve">Shaughnessy, P.D., Kirkwood, R., </w:t>
      </w:r>
      <w:proofErr w:type="spellStart"/>
      <w:r>
        <w:rPr>
          <w:color w:val="000000"/>
        </w:rPr>
        <w:t>Cawthorn</w:t>
      </w:r>
      <w:proofErr w:type="spellEnd"/>
      <w:r>
        <w:rPr>
          <w:color w:val="000000"/>
        </w:rPr>
        <w:t xml:space="preserve">, M., Kemper, C., &amp; Pemberton, D. (2003). </w:t>
      </w:r>
      <w:r>
        <w:rPr>
          <w:i/>
          <w:color w:val="000000"/>
        </w:rPr>
        <w:t xml:space="preserve">Pinnipeds, </w:t>
      </w:r>
      <w:proofErr w:type="gramStart"/>
      <w:r>
        <w:rPr>
          <w:i/>
          <w:color w:val="000000"/>
        </w:rPr>
        <w:t>cetaceans</w:t>
      </w:r>
      <w:proofErr w:type="gramEnd"/>
      <w:r>
        <w:rPr>
          <w:i/>
          <w:color w:val="000000"/>
        </w:rPr>
        <w:t xml:space="preserve"> and fisheries in Australia; a review of operational interactions. In Marine mammals: Fisheries, </w:t>
      </w:r>
      <w:proofErr w:type="gramStart"/>
      <w:r>
        <w:rPr>
          <w:i/>
          <w:color w:val="000000"/>
        </w:rPr>
        <w:t>tourism</w:t>
      </w:r>
      <w:proofErr w:type="gramEnd"/>
      <w:r>
        <w:rPr>
          <w:i/>
          <w:color w:val="000000"/>
        </w:rPr>
        <w:t xml:space="preserve"> and management issues</w:t>
      </w:r>
      <w:r>
        <w:rPr>
          <w:color w:val="000000"/>
        </w:rPr>
        <w:t xml:space="preserve">. Editors: N. Gales, M. </w:t>
      </w:r>
      <w:proofErr w:type="spellStart"/>
      <w:r>
        <w:rPr>
          <w:color w:val="000000"/>
        </w:rPr>
        <w:t>Hindell</w:t>
      </w:r>
      <w:proofErr w:type="spellEnd"/>
      <w:r>
        <w:rPr>
          <w:color w:val="000000"/>
        </w:rPr>
        <w:t xml:space="preserve"> and R. Kirkwood., pp. 136-152. CSIRO Publishing.</w:t>
      </w:r>
    </w:p>
    <w:p w14:paraId="61638B65" w14:textId="77777777" w:rsidR="0056645C" w:rsidDel="00C436C4" w:rsidRDefault="00000000" w:rsidP="00C436C4">
      <w:pPr>
        <w:widowControl w:val="0"/>
        <w:pBdr>
          <w:top w:val="nil"/>
          <w:left w:val="nil"/>
          <w:bottom w:val="nil"/>
          <w:right w:val="nil"/>
          <w:between w:val="nil"/>
        </w:pBdr>
        <w:ind w:left="720" w:hanging="720"/>
        <w:rPr>
          <w:del w:id="290" w:author="Natasha (Tash) Hardy" w:date="2024-03-24T11:52:00Z"/>
          <w:shd w:val="clear" w:color="auto" w:fill="FFFFFF"/>
        </w:rPr>
      </w:pPr>
      <w:r>
        <w:rPr>
          <w:color w:val="000000"/>
        </w:rPr>
        <w:t>Shaughnessy, P.D., Goldsworthy, S.D., Mackay, A.I. (2015). The long-nosed fur seal (</w:t>
      </w:r>
      <w:r>
        <w:rPr>
          <w:i/>
          <w:color w:val="000000"/>
        </w:rPr>
        <w:t xml:space="preserve">Arctocephalus </w:t>
      </w:r>
      <w:proofErr w:type="spellStart"/>
      <w:r>
        <w:rPr>
          <w:i/>
          <w:color w:val="000000"/>
        </w:rPr>
        <w:t>forsteri</w:t>
      </w:r>
      <w:proofErr w:type="spellEnd"/>
      <w:r>
        <w:rPr>
          <w:color w:val="000000"/>
        </w:rPr>
        <w:t xml:space="preserve">) in South Australia in 2013–14: Abundance, </w:t>
      </w:r>
      <w:proofErr w:type="gramStart"/>
      <w:r>
        <w:rPr>
          <w:color w:val="000000"/>
        </w:rPr>
        <w:t>status</w:t>
      </w:r>
      <w:proofErr w:type="gramEnd"/>
      <w:r>
        <w:rPr>
          <w:color w:val="000000"/>
        </w:rPr>
        <w:t xml:space="preserve"> and trends. </w:t>
      </w:r>
      <w:r>
        <w:rPr>
          <w:i/>
          <w:color w:val="000000"/>
        </w:rPr>
        <w:t>Australian Journal of Zoology</w:t>
      </w:r>
      <w:r>
        <w:rPr>
          <w:color w:val="000000"/>
        </w:rPr>
        <w:t xml:space="preserve"> </w:t>
      </w:r>
      <w:r>
        <w:rPr>
          <w:b/>
          <w:color w:val="000000"/>
        </w:rPr>
        <w:t>63</w:t>
      </w:r>
      <w:r>
        <w:rPr>
          <w:color w:val="000000"/>
        </w:rPr>
        <w:t xml:space="preserve">:2, 101–110. </w:t>
      </w:r>
      <w:hyperlink r:id="rId47">
        <w:r>
          <w:rPr>
            <w:color w:val="000000"/>
            <w:u w:val="single"/>
          </w:rPr>
          <w:t>doi.org/10.1071/ZO14103</w:t>
        </w:r>
      </w:hyperlink>
    </w:p>
    <w:p w14:paraId="2936A319" w14:textId="77777777" w:rsidR="00C436C4" w:rsidRDefault="00C436C4">
      <w:pPr>
        <w:widowControl w:val="0"/>
        <w:pBdr>
          <w:top w:val="nil"/>
          <w:left w:val="nil"/>
          <w:bottom w:val="nil"/>
          <w:right w:val="nil"/>
          <w:between w:val="nil"/>
        </w:pBdr>
        <w:ind w:left="720" w:hanging="720"/>
        <w:rPr>
          <w:ins w:id="291" w:author="Natasha (Tash) Hardy" w:date="2024-03-24T11:52:00Z"/>
          <w:color w:val="000000"/>
          <w:u w:val="single"/>
        </w:rPr>
      </w:pPr>
    </w:p>
    <w:p w14:paraId="503E0360" w14:textId="3F4DC070" w:rsidR="00C436C4" w:rsidRDefault="00C436C4" w:rsidP="00C436C4">
      <w:pPr>
        <w:widowControl w:val="0"/>
        <w:pBdr>
          <w:top w:val="nil"/>
          <w:left w:val="nil"/>
          <w:bottom w:val="nil"/>
          <w:right w:val="nil"/>
          <w:between w:val="nil"/>
        </w:pBdr>
        <w:ind w:left="720" w:hanging="720"/>
        <w:rPr>
          <w:ins w:id="292" w:author="Natasha (Tash) Hardy" w:date="2024-03-24T11:52:00Z"/>
          <w:color w:val="000000"/>
        </w:rPr>
      </w:pPr>
      <w:ins w:id="293" w:author="Natasha (Tash) Hardy" w:date="2024-03-24T11:52:00Z">
        <w:r>
          <w:rPr>
            <w:shd w:val="clear" w:color="auto" w:fill="FFFFFF"/>
          </w:rPr>
          <w:t>Shirazi, S., Meyer, R. S., &amp; Shapiro, B. (2021). Revisiting the effect of PCR replication and sequencing depth on biodiversity metrics in environmental DNA metabarcoding. </w:t>
        </w:r>
        <w:r>
          <w:rPr>
            <w:i/>
            <w:iCs/>
            <w:shd w:val="clear" w:color="auto" w:fill="FFFFFF"/>
          </w:rPr>
          <w:t>Ecology and Evolution</w:t>
        </w:r>
        <w:r>
          <w:rPr>
            <w:shd w:val="clear" w:color="auto" w:fill="FFFFFF"/>
          </w:rPr>
          <w:t>, </w:t>
        </w:r>
        <w:r w:rsidRPr="00C436C4">
          <w:rPr>
            <w:b/>
            <w:bCs/>
            <w:shd w:val="clear" w:color="auto" w:fill="FFFFFF"/>
            <w:rPrChange w:id="294" w:author="Natasha (Tash) Hardy" w:date="2024-03-24T11:52:00Z">
              <w:rPr>
                <w:i/>
                <w:iCs/>
                <w:shd w:val="clear" w:color="auto" w:fill="FFFFFF"/>
              </w:rPr>
            </w:rPrChange>
          </w:rPr>
          <w:t>11</w:t>
        </w:r>
        <w:r>
          <w:rPr>
            <w:shd w:val="clear" w:color="auto" w:fill="FFFFFF"/>
          </w:rPr>
          <w:t>(22), 15766-15779.</w:t>
        </w:r>
      </w:ins>
    </w:p>
    <w:p w14:paraId="42E781D3" w14:textId="69BE9A9A" w:rsidR="0056645C" w:rsidRDefault="00000000">
      <w:pPr>
        <w:widowControl w:val="0"/>
        <w:pBdr>
          <w:top w:val="nil"/>
          <w:left w:val="nil"/>
          <w:bottom w:val="nil"/>
          <w:right w:val="nil"/>
          <w:between w:val="nil"/>
        </w:pBdr>
        <w:ind w:left="720" w:hanging="720"/>
        <w:rPr>
          <w:color w:val="000000"/>
        </w:rPr>
      </w:pPr>
      <w:proofErr w:type="spellStart"/>
      <w:r>
        <w:rPr>
          <w:color w:val="000000"/>
        </w:rPr>
        <w:t>Sigsgaard</w:t>
      </w:r>
      <w:proofErr w:type="spellEnd"/>
      <w:r>
        <w:rPr>
          <w:color w:val="000000"/>
        </w:rPr>
        <w:t xml:space="preserve">, E </w:t>
      </w:r>
      <w:proofErr w:type="spellStart"/>
      <w:r>
        <w:rPr>
          <w:color w:val="000000"/>
        </w:rPr>
        <w:t>E</w:t>
      </w:r>
      <w:proofErr w:type="spellEnd"/>
      <w:r>
        <w:rPr>
          <w:color w:val="000000"/>
        </w:rPr>
        <w:t xml:space="preserve">., Nielsen, I.B., Bach, S.S., Lorenzen, E.D., Robinson, D.P., Knudsen, S.W., Pedersen, M.W., </w:t>
      </w:r>
      <w:proofErr w:type="spellStart"/>
      <w:r>
        <w:rPr>
          <w:color w:val="000000"/>
        </w:rPr>
        <w:t>Jaidah</w:t>
      </w:r>
      <w:proofErr w:type="spellEnd"/>
      <w:r>
        <w:rPr>
          <w:color w:val="000000"/>
        </w:rPr>
        <w:t xml:space="preserve">, M.A., Orlando, L., </w:t>
      </w:r>
      <w:proofErr w:type="spellStart"/>
      <w:r>
        <w:rPr>
          <w:color w:val="000000"/>
        </w:rPr>
        <w:t>Willerslev</w:t>
      </w:r>
      <w:proofErr w:type="spellEnd"/>
      <w:r>
        <w:rPr>
          <w:color w:val="000000"/>
        </w:rPr>
        <w:t xml:space="preserve">, E., </w:t>
      </w:r>
      <w:proofErr w:type="spellStart"/>
      <w:r>
        <w:rPr>
          <w:color w:val="000000"/>
        </w:rPr>
        <w:t>Møller</w:t>
      </w:r>
      <w:proofErr w:type="spellEnd"/>
      <w:r>
        <w:rPr>
          <w:color w:val="000000"/>
        </w:rPr>
        <w:t xml:space="preserve">, P.R., &amp; Thomsen, P.F. (2016). Population characteristics of a large whale shark aggregation inferred from seawater environmental DNA. </w:t>
      </w:r>
      <w:r>
        <w:rPr>
          <w:i/>
          <w:color w:val="000000"/>
        </w:rPr>
        <w:t>Nature Ecology &amp; Evolution</w:t>
      </w:r>
      <w:r>
        <w:rPr>
          <w:color w:val="000000"/>
        </w:rPr>
        <w:t xml:space="preserve"> </w:t>
      </w:r>
      <w:r>
        <w:rPr>
          <w:b/>
          <w:color w:val="000000"/>
        </w:rPr>
        <w:t>1</w:t>
      </w:r>
      <w:r>
        <w:rPr>
          <w:color w:val="000000"/>
        </w:rPr>
        <w:t xml:space="preserve">:1, 1–5. </w:t>
      </w:r>
      <w:hyperlink r:id="rId48">
        <w:r>
          <w:rPr>
            <w:color w:val="000000"/>
            <w:u w:val="single"/>
          </w:rPr>
          <w:t>doi.org/10.1038/s41559-016-0004</w:t>
        </w:r>
      </w:hyperlink>
      <w:r>
        <w:rPr>
          <w:color w:val="000000"/>
        </w:rPr>
        <w:t xml:space="preserve"> </w:t>
      </w:r>
    </w:p>
    <w:p w14:paraId="466C5737" w14:textId="77777777" w:rsidR="0056645C" w:rsidRDefault="00000000">
      <w:pPr>
        <w:widowControl w:val="0"/>
        <w:pBdr>
          <w:top w:val="nil"/>
          <w:left w:val="nil"/>
          <w:bottom w:val="nil"/>
          <w:right w:val="nil"/>
          <w:between w:val="nil"/>
        </w:pBdr>
        <w:ind w:left="720" w:hanging="720"/>
        <w:rPr>
          <w:color w:val="000000"/>
          <w:u w:val="single"/>
        </w:rPr>
      </w:pPr>
      <w:r>
        <w:rPr>
          <w:color w:val="000000"/>
        </w:rPr>
        <w:t xml:space="preserve">Stat, M., John, J., </w:t>
      </w:r>
      <w:proofErr w:type="spellStart"/>
      <w:r>
        <w:rPr>
          <w:color w:val="000000"/>
        </w:rPr>
        <w:t>DiBattista</w:t>
      </w:r>
      <w:proofErr w:type="spellEnd"/>
      <w:r>
        <w:rPr>
          <w:color w:val="000000"/>
        </w:rPr>
        <w:t xml:space="preserve">, J.D., Newman, S.J., Bunce, M., &amp; Harvey, E. S. (2019). Combined use of eDNA metabarcoding and video surveillance for the assessment of fish biodiversity. </w:t>
      </w:r>
      <w:r>
        <w:rPr>
          <w:i/>
          <w:color w:val="000000"/>
        </w:rPr>
        <w:t>Conservation Biology</w:t>
      </w:r>
      <w:r>
        <w:rPr>
          <w:color w:val="000000"/>
        </w:rPr>
        <w:t xml:space="preserve"> </w:t>
      </w:r>
      <w:r>
        <w:rPr>
          <w:b/>
          <w:color w:val="000000"/>
        </w:rPr>
        <w:t>33</w:t>
      </w:r>
      <w:r>
        <w:rPr>
          <w:color w:val="000000"/>
        </w:rPr>
        <w:t xml:space="preserve">:1, 196–205. </w:t>
      </w:r>
      <w:hyperlink r:id="rId49">
        <w:r>
          <w:rPr>
            <w:color w:val="000000"/>
            <w:u w:val="single"/>
          </w:rPr>
          <w:t>doi.org/10.1111/cobi.13183</w:t>
        </w:r>
      </w:hyperlink>
    </w:p>
    <w:p w14:paraId="455AB179" w14:textId="77777777" w:rsidR="0056645C" w:rsidRDefault="00000000">
      <w:pPr>
        <w:widowControl w:val="0"/>
        <w:pBdr>
          <w:top w:val="nil"/>
          <w:left w:val="nil"/>
          <w:bottom w:val="nil"/>
          <w:right w:val="nil"/>
          <w:between w:val="nil"/>
        </w:pBdr>
        <w:ind w:left="720" w:hanging="720"/>
        <w:rPr>
          <w:color w:val="000000"/>
          <w:u w:val="single"/>
        </w:rPr>
      </w:pPr>
      <w:r>
        <w:t xml:space="preserve">Sutherland, D. R., </w:t>
      </w:r>
      <w:proofErr w:type="spellStart"/>
      <w:r>
        <w:t>Schinagl</w:t>
      </w:r>
      <w:proofErr w:type="spellEnd"/>
      <w:r>
        <w:t xml:space="preserve">, H., Dann, P. (2022). Catastrophic decline in a super colony of little penguins.  Island Ark Symposium VII, Partnering for Land, </w:t>
      </w:r>
      <w:proofErr w:type="gramStart"/>
      <w:r>
        <w:t>Sea</w:t>
      </w:r>
      <w:proofErr w:type="gramEnd"/>
      <w:r>
        <w:t xml:space="preserve"> and Coast. 5-9 September 2022. Phillip Island Nature Parks, Penguin Parade Visitor Centre, Victoria. Pg 28. </w:t>
      </w:r>
      <w:hyperlink r:id="rId50">
        <w:r>
          <w:rPr>
            <w:color w:val="0000FF"/>
            <w:u w:val="single"/>
          </w:rPr>
          <w:t>https://islandarks.com.au/files/2022/08/Abstracts_final.pdf</w:t>
        </w:r>
      </w:hyperlink>
      <w:r>
        <w:t xml:space="preserve"> </w:t>
      </w:r>
    </w:p>
    <w:p w14:paraId="4357364A" w14:textId="77777777" w:rsidR="0056645C" w:rsidRDefault="00000000">
      <w:pPr>
        <w:widowControl w:val="0"/>
        <w:pBdr>
          <w:top w:val="nil"/>
          <w:left w:val="nil"/>
          <w:bottom w:val="nil"/>
          <w:right w:val="nil"/>
          <w:between w:val="nil"/>
        </w:pBdr>
        <w:ind w:left="720" w:hanging="720"/>
      </w:pPr>
      <w:proofErr w:type="spellStart"/>
      <w:r>
        <w:t>Taberlet</w:t>
      </w:r>
      <w:proofErr w:type="spellEnd"/>
      <w:r>
        <w:t xml:space="preserve">, P., Brown, A., Zinger, L., and </w:t>
      </w:r>
      <w:proofErr w:type="spellStart"/>
      <w:r>
        <w:t>Coissac</w:t>
      </w:r>
      <w:proofErr w:type="spellEnd"/>
      <w:r>
        <w:t xml:space="preserve">, E. (2018). </w:t>
      </w:r>
      <w:r>
        <w:rPr>
          <w:i/>
        </w:rPr>
        <w:t>Environmental DNA for Biodiversity Research and Monitoring</w:t>
      </w:r>
      <w:r>
        <w:t>. Oxford University Press, Oxford, United Kingdom.</w:t>
      </w:r>
    </w:p>
    <w:p w14:paraId="03CA8BBB" w14:textId="77777777" w:rsidR="0056645C" w:rsidRDefault="00000000">
      <w:pPr>
        <w:widowControl w:val="0"/>
        <w:pBdr>
          <w:top w:val="nil"/>
          <w:left w:val="nil"/>
          <w:bottom w:val="nil"/>
          <w:right w:val="nil"/>
          <w:between w:val="nil"/>
        </w:pBdr>
        <w:ind w:left="720" w:hanging="720"/>
      </w:pPr>
      <w:r>
        <w:rPr>
          <w:color w:val="000000"/>
        </w:rPr>
        <w:t xml:space="preserve">Thomas, A.C., </w:t>
      </w:r>
      <w:proofErr w:type="spellStart"/>
      <w:r>
        <w:rPr>
          <w:color w:val="000000"/>
        </w:rPr>
        <w:t>Jarman</w:t>
      </w:r>
      <w:proofErr w:type="spellEnd"/>
      <w:r>
        <w:rPr>
          <w:color w:val="000000"/>
        </w:rPr>
        <w:t xml:space="preserve">, S.N., Haman, K.H., </w:t>
      </w:r>
      <w:proofErr w:type="spellStart"/>
      <w:r>
        <w:rPr>
          <w:color w:val="000000"/>
        </w:rPr>
        <w:t>Trites</w:t>
      </w:r>
      <w:proofErr w:type="spellEnd"/>
      <w:r>
        <w:rPr>
          <w:color w:val="000000"/>
        </w:rPr>
        <w:t xml:space="preserve">, A.W., &amp; </w:t>
      </w:r>
      <w:proofErr w:type="spellStart"/>
      <w:r>
        <w:rPr>
          <w:color w:val="000000"/>
        </w:rPr>
        <w:t>Deagle</w:t>
      </w:r>
      <w:proofErr w:type="spellEnd"/>
      <w:r>
        <w:rPr>
          <w:color w:val="000000"/>
        </w:rPr>
        <w:t xml:space="preserve">, B.E. (2014). Improving accuracy of DNA diet estimates using food tissue control materials and an evaluation of proxies for digestion bias. </w:t>
      </w:r>
      <w:r>
        <w:rPr>
          <w:i/>
          <w:color w:val="000000"/>
        </w:rPr>
        <w:t>Molecular Ecology</w:t>
      </w:r>
      <w:r>
        <w:rPr>
          <w:color w:val="000000"/>
        </w:rPr>
        <w:t xml:space="preserve"> </w:t>
      </w:r>
      <w:r>
        <w:rPr>
          <w:b/>
          <w:color w:val="000000"/>
        </w:rPr>
        <w:t>23</w:t>
      </w:r>
      <w:r>
        <w:rPr>
          <w:color w:val="000000"/>
        </w:rPr>
        <w:t xml:space="preserve">:15, 3706–3718. </w:t>
      </w:r>
      <w:hyperlink r:id="rId51">
        <w:r>
          <w:rPr>
            <w:color w:val="000000"/>
            <w:u w:val="single"/>
          </w:rPr>
          <w:t>doi.org/10.1111/mec.12523</w:t>
        </w:r>
      </w:hyperlink>
      <w:r>
        <w:rPr>
          <w:color w:val="000000"/>
        </w:rPr>
        <w:t xml:space="preserve"> </w:t>
      </w:r>
    </w:p>
    <w:p w14:paraId="0C5F260E" w14:textId="77777777" w:rsidR="0056645C" w:rsidRDefault="00000000">
      <w:pPr>
        <w:widowControl w:val="0"/>
        <w:pBdr>
          <w:top w:val="nil"/>
          <w:left w:val="nil"/>
          <w:bottom w:val="nil"/>
          <w:right w:val="nil"/>
          <w:between w:val="nil"/>
        </w:pBdr>
        <w:ind w:left="720" w:hanging="720"/>
      </w:pPr>
      <w:r>
        <w:t xml:space="preserve">Thomas, A. C., </w:t>
      </w:r>
      <w:proofErr w:type="spellStart"/>
      <w:r>
        <w:t>Deagle</w:t>
      </w:r>
      <w:proofErr w:type="spellEnd"/>
      <w:r>
        <w:t xml:space="preserve">, B. E., </w:t>
      </w:r>
      <w:proofErr w:type="spellStart"/>
      <w:r>
        <w:t>Eveson</w:t>
      </w:r>
      <w:proofErr w:type="spellEnd"/>
      <w:r>
        <w:t xml:space="preserve">, J. P., </w:t>
      </w:r>
      <w:proofErr w:type="spellStart"/>
      <w:r>
        <w:t>Harsch</w:t>
      </w:r>
      <w:proofErr w:type="spellEnd"/>
      <w:r>
        <w:t xml:space="preserve">, C. H., &amp; </w:t>
      </w:r>
      <w:proofErr w:type="spellStart"/>
      <w:r>
        <w:t>Trites</w:t>
      </w:r>
      <w:proofErr w:type="spellEnd"/>
      <w:r>
        <w:t xml:space="preserve">, A. W. (2016). Quantitative DNA metabarcoding: improved estimates of species proportional biomass using correction factors derived from control material. </w:t>
      </w:r>
      <w:r>
        <w:rPr>
          <w:i/>
        </w:rPr>
        <w:t>Molecular Ecology Resources</w:t>
      </w:r>
      <w:r>
        <w:t>, 16(3), 714-726.</w:t>
      </w:r>
    </w:p>
    <w:p w14:paraId="3943A580" w14:textId="28E903A7" w:rsidR="0056645C" w:rsidDel="00A422BE" w:rsidRDefault="00000000">
      <w:pPr>
        <w:widowControl w:val="0"/>
        <w:pBdr>
          <w:top w:val="nil"/>
          <w:left w:val="nil"/>
          <w:bottom w:val="nil"/>
          <w:right w:val="nil"/>
          <w:between w:val="nil"/>
        </w:pBdr>
        <w:ind w:left="720" w:hanging="720"/>
        <w:rPr>
          <w:del w:id="295" w:author="Natasha (Tash) Hardy" w:date="2024-03-24T11:31:00Z"/>
          <w:color w:val="000000"/>
        </w:rPr>
      </w:pPr>
      <w:del w:id="296" w:author="Natasha (Tash) Hardy" w:date="2024-03-24T11:31:00Z">
        <w:r w:rsidDel="00A422BE">
          <w:rPr>
            <w:color w:val="000000"/>
          </w:rPr>
          <w:delText xml:space="preserve">Thomsen, P.F., &amp; Willerslev, E. (2015). Environmental DNA – An emerging tool in conservation for monitoring past and present biodiversity. </w:delText>
        </w:r>
        <w:r w:rsidDel="00A422BE">
          <w:rPr>
            <w:i/>
            <w:color w:val="000000"/>
          </w:rPr>
          <w:delText>Biological Conservation</w:delText>
        </w:r>
        <w:r w:rsidDel="00A422BE">
          <w:rPr>
            <w:color w:val="000000"/>
          </w:rPr>
          <w:delText xml:space="preserve">, </w:delText>
        </w:r>
        <w:r w:rsidDel="00A422BE">
          <w:rPr>
            <w:i/>
            <w:color w:val="000000"/>
          </w:rPr>
          <w:delText>183</w:delText>
        </w:r>
        <w:r w:rsidDel="00A422BE">
          <w:rPr>
            <w:color w:val="000000"/>
          </w:rPr>
          <w:delText xml:space="preserve">, 4–18. </w:delText>
        </w:r>
        <w:r w:rsidDel="00A422BE">
          <w:fldChar w:fldCharType="begin"/>
        </w:r>
        <w:r w:rsidDel="00A422BE">
          <w:delInstrText>HYPERLINK "https://doi.org/10.1016/j.biocon.2014.11.019" \h</w:delInstrText>
        </w:r>
        <w:r w:rsidDel="00A422BE">
          <w:fldChar w:fldCharType="separate"/>
        </w:r>
        <w:r w:rsidDel="00A422BE">
          <w:rPr>
            <w:color w:val="000000"/>
            <w:u w:val="single"/>
          </w:rPr>
          <w:delText>doi.org/10.1016/j.biocon.2014.11.019</w:delText>
        </w:r>
        <w:r w:rsidDel="00A422BE">
          <w:rPr>
            <w:color w:val="000000"/>
            <w:u w:val="single"/>
          </w:rPr>
          <w:fldChar w:fldCharType="end"/>
        </w:r>
      </w:del>
    </w:p>
    <w:p w14:paraId="7331051A"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Tisdell</w:t>
      </w:r>
      <w:proofErr w:type="spellEnd"/>
      <w:r>
        <w:rPr>
          <w:color w:val="000000"/>
        </w:rPr>
        <w:t xml:space="preserve">, C.A., &amp; Wilson, C. (2012). </w:t>
      </w:r>
      <w:r>
        <w:rPr>
          <w:i/>
          <w:color w:val="000000"/>
        </w:rPr>
        <w:t>Little penguins and other seabirds as tourist draw cards. In Nature-based Tourism and Conservation: New Economic Insights and Case Studies</w:t>
      </w:r>
      <w:r>
        <w:rPr>
          <w:color w:val="000000"/>
        </w:rPr>
        <w:t xml:space="preserve"> (pp. 355–380). Edward Elgar Publishing.</w:t>
      </w:r>
    </w:p>
    <w:p w14:paraId="3A9D9BF9"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highlight w:val="white"/>
        </w:rPr>
        <w:t>Tollit</w:t>
      </w:r>
      <w:proofErr w:type="spellEnd"/>
      <w:r>
        <w:rPr>
          <w:color w:val="000000"/>
          <w:highlight w:val="white"/>
        </w:rPr>
        <w:t xml:space="preserve">, D.J., Schulze, A.D., </w:t>
      </w:r>
      <w:proofErr w:type="spellStart"/>
      <w:r>
        <w:rPr>
          <w:color w:val="000000"/>
          <w:highlight w:val="white"/>
        </w:rPr>
        <w:t>Trites</w:t>
      </w:r>
      <w:proofErr w:type="spellEnd"/>
      <w:r>
        <w:rPr>
          <w:color w:val="000000"/>
          <w:highlight w:val="white"/>
        </w:rPr>
        <w:t xml:space="preserve">, A.W., </w:t>
      </w:r>
      <w:proofErr w:type="spellStart"/>
      <w:r>
        <w:rPr>
          <w:color w:val="000000"/>
          <w:highlight w:val="white"/>
        </w:rPr>
        <w:t>Olesiuk</w:t>
      </w:r>
      <w:proofErr w:type="spellEnd"/>
      <w:r>
        <w:rPr>
          <w:color w:val="000000"/>
          <w:highlight w:val="white"/>
        </w:rPr>
        <w:t xml:space="preserve">, P.F., Crockford, S.J., </w:t>
      </w:r>
      <w:proofErr w:type="spellStart"/>
      <w:r>
        <w:rPr>
          <w:color w:val="000000"/>
          <w:highlight w:val="white"/>
        </w:rPr>
        <w:t>Gelatt</w:t>
      </w:r>
      <w:proofErr w:type="spellEnd"/>
      <w:r>
        <w:rPr>
          <w:color w:val="000000"/>
          <w:highlight w:val="white"/>
        </w:rPr>
        <w:t>, T.S., Ream, R.R., &amp; Miller, K.M. (2009). Development and application of DNA techniques for validating and improving pinniped diet estimates. </w:t>
      </w:r>
      <w:r>
        <w:rPr>
          <w:i/>
          <w:color w:val="000000"/>
          <w:highlight w:val="white"/>
        </w:rPr>
        <w:t>Ecological Applications</w:t>
      </w:r>
      <w:r>
        <w:rPr>
          <w:color w:val="000000"/>
          <w:highlight w:val="white"/>
        </w:rPr>
        <w:t>, </w:t>
      </w:r>
      <w:r>
        <w:rPr>
          <w:i/>
          <w:color w:val="000000"/>
          <w:highlight w:val="white"/>
        </w:rPr>
        <w:t>19</w:t>
      </w:r>
      <w:r>
        <w:rPr>
          <w:color w:val="000000"/>
          <w:highlight w:val="white"/>
        </w:rPr>
        <w:t xml:space="preserve">(4), 889-905. </w:t>
      </w:r>
    </w:p>
    <w:p w14:paraId="4B757E17" w14:textId="77777777" w:rsidR="0056645C" w:rsidRDefault="00000000">
      <w:pPr>
        <w:widowControl w:val="0"/>
        <w:pBdr>
          <w:top w:val="nil"/>
          <w:left w:val="nil"/>
          <w:bottom w:val="nil"/>
          <w:right w:val="nil"/>
          <w:between w:val="nil"/>
        </w:pBdr>
        <w:ind w:left="720" w:hanging="720"/>
        <w:rPr>
          <w:highlight w:val="white"/>
        </w:rPr>
      </w:pPr>
      <w:r>
        <w:rPr>
          <w:color w:val="000000"/>
          <w:highlight w:val="white"/>
        </w:rPr>
        <w:t>Tsuji, S., Maruyama, A., Miya, M., Ushio, M., Sato, H., Minamoto, T., &amp; Yamanaka, H. (2020). Environmental DNA analysis shows high potential as a tool for estimating intraspecific genetic diversity in a wild fish population. </w:t>
      </w:r>
      <w:r>
        <w:rPr>
          <w:i/>
          <w:color w:val="000000"/>
          <w:highlight w:val="white"/>
        </w:rPr>
        <w:t>Molecular ecology resources</w:t>
      </w:r>
      <w:r>
        <w:rPr>
          <w:color w:val="000000"/>
          <w:highlight w:val="white"/>
        </w:rPr>
        <w:t>, </w:t>
      </w:r>
      <w:r>
        <w:rPr>
          <w:i/>
          <w:color w:val="000000"/>
          <w:highlight w:val="white"/>
        </w:rPr>
        <w:t>20</w:t>
      </w:r>
      <w:r>
        <w:rPr>
          <w:color w:val="000000"/>
          <w:highlight w:val="white"/>
        </w:rPr>
        <w:t>(5), 1248-1258.</w:t>
      </w:r>
    </w:p>
    <w:p w14:paraId="75732200" w14:textId="77777777" w:rsidR="0056645C" w:rsidRDefault="00000000">
      <w:pPr>
        <w:widowControl w:val="0"/>
        <w:pBdr>
          <w:top w:val="nil"/>
          <w:left w:val="nil"/>
          <w:bottom w:val="nil"/>
          <w:right w:val="nil"/>
          <w:between w:val="nil"/>
        </w:pBdr>
        <w:ind w:left="720" w:hanging="720"/>
      </w:pPr>
      <w:r>
        <w:t>Vianna,</w:t>
      </w:r>
      <w:r>
        <w:rPr>
          <w:rFonts w:ascii="Times New Roman" w:eastAsia="Times New Roman" w:hAnsi="Times New Roman" w:cs="Times New Roman"/>
        </w:rPr>
        <w:t xml:space="preserve"> </w:t>
      </w:r>
      <w:r>
        <w:t>J.A., Fernandes,</w:t>
      </w:r>
      <w:r>
        <w:rPr>
          <w:rFonts w:ascii="Times New Roman" w:eastAsia="Times New Roman" w:hAnsi="Times New Roman" w:cs="Times New Roman"/>
        </w:rPr>
        <w:t xml:space="preserve"> </w:t>
      </w:r>
      <w:r>
        <w:t xml:space="preserve">F.A.N., </w:t>
      </w:r>
      <w:proofErr w:type="spellStart"/>
      <w:r>
        <w:t>Frugone</w:t>
      </w:r>
      <w:proofErr w:type="spellEnd"/>
      <w:r>
        <w:t>,</w:t>
      </w:r>
      <w:r>
        <w:rPr>
          <w:rFonts w:ascii="Times New Roman" w:eastAsia="Times New Roman" w:hAnsi="Times New Roman" w:cs="Times New Roman"/>
        </w:rPr>
        <w:t xml:space="preserve"> </w:t>
      </w:r>
      <w:r>
        <w:t xml:space="preserve">M.J., </w:t>
      </w:r>
      <w:proofErr w:type="spellStart"/>
      <w:r>
        <w:t>Figueiro</w:t>
      </w:r>
      <w:proofErr w:type="spellEnd"/>
      <w:r>
        <w:t>,</w:t>
      </w:r>
      <w:r>
        <w:rPr>
          <w:rFonts w:ascii="Times New Roman" w:eastAsia="Times New Roman" w:hAnsi="Times New Roman" w:cs="Times New Roman"/>
        </w:rPr>
        <w:t xml:space="preserve"> </w:t>
      </w:r>
      <w:r>
        <w:t xml:space="preserve">H.V., </w:t>
      </w:r>
      <w:proofErr w:type="spellStart"/>
      <w:r>
        <w:t>Pertierra</w:t>
      </w:r>
      <w:proofErr w:type="spellEnd"/>
      <w:r>
        <w:t>,</w:t>
      </w:r>
      <w:r>
        <w:rPr>
          <w:rFonts w:ascii="Times New Roman" w:eastAsia="Times New Roman" w:hAnsi="Times New Roman" w:cs="Times New Roman"/>
        </w:rPr>
        <w:t xml:space="preserve"> </w:t>
      </w:r>
      <w:r>
        <w:t>L.R., Noll,</w:t>
      </w:r>
      <w:r>
        <w:rPr>
          <w:rFonts w:ascii="Times New Roman" w:eastAsia="Times New Roman" w:hAnsi="Times New Roman" w:cs="Times New Roman"/>
        </w:rPr>
        <w:t xml:space="preserve"> </w:t>
      </w:r>
      <w:r>
        <w:t>D., Bi,</w:t>
      </w:r>
      <w:r>
        <w:rPr>
          <w:rFonts w:ascii="Times New Roman" w:eastAsia="Times New Roman" w:hAnsi="Times New Roman" w:cs="Times New Roman"/>
        </w:rPr>
        <w:t xml:space="preserve"> </w:t>
      </w:r>
      <w:r>
        <w:t>K., Wang-Claypool,</w:t>
      </w:r>
      <w:r>
        <w:rPr>
          <w:rFonts w:ascii="Times New Roman" w:eastAsia="Times New Roman" w:hAnsi="Times New Roman" w:cs="Times New Roman"/>
        </w:rPr>
        <w:t xml:space="preserve"> </w:t>
      </w:r>
      <w:r>
        <w:t>C.Y., Lowther,</w:t>
      </w:r>
      <w:r>
        <w:rPr>
          <w:rFonts w:ascii="Times New Roman" w:eastAsia="Times New Roman" w:hAnsi="Times New Roman" w:cs="Times New Roman"/>
        </w:rPr>
        <w:t xml:space="preserve"> </w:t>
      </w:r>
      <w:r>
        <w:t>A., Parker,</w:t>
      </w:r>
      <w:r>
        <w:rPr>
          <w:rFonts w:ascii="Times New Roman" w:eastAsia="Times New Roman" w:hAnsi="Times New Roman" w:cs="Times New Roman"/>
        </w:rPr>
        <w:t xml:space="preserve"> </w:t>
      </w:r>
      <w:r>
        <w:t xml:space="preserve">P., Le </w:t>
      </w:r>
      <w:proofErr w:type="spellStart"/>
      <w:r>
        <w:t>Bohec</w:t>
      </w:r>
      <w:proofErr w:type="spellEnd"/>
      <w:r>
        <w:t>,</w:t>
      </w:r>
      <w:r>
        <w:rPr>
          <w:rFonts w:ascii="Times New Roman" w:eastAsia="Times New Roman" w:hAnsi="Times New Roman" w:cs="Times New Roman"/>
        </w:rPr>
        <w:t xml:space="preserve"> </w:t>
      </w:r>
      <w:r>
        <w:t xml:space="preserve">C., </w:t>
      </w:r>
      <w:proofErr w:type="spellStart"/>
      <w:r>
        <w:lastRenderedPageBreak/>
        <w:t>Bonadonna</w:t>
      </w:r>
      <w:proofErr w:type="spellEnd"/>
      <w:r>
        <w:t>,</w:t>
      </w:r>
      <w:r>
        <w:rPr>
          <w:rFonts w:ascii="Times New Roman" w:eastAsia="Times New Roman" w:hAnsi="Times New Roman" w:cs="Times New Roman"/>
        </w:rPr>
        <w:t xml:space="preserve"> </w:t>
      </w:r>
      <w:r>
        <w:t>F., Wienecke,</w:t>
      </w:r>
      <w:r>
        <w:rPr>
          <w:rFonts w:ascii="Times New Roman" w:eastAsia="Times New Roman" w:hAnsi="Times New Roman" w:cs="Times New Roman"/>
        </w:rPr>
        <w:t xml:space="preserve"> </w:t>
      </w:r>
      <w:r>
        <w:t>B., Pistorius,</w:t>
      </w:r>
      <w:r>
        <w:rPr>
          <w:rFonts w:ascii="Times New Roman" w:eastAsia="Times New Roman" w:hAnsi="Times New Roman" w:cs="Times New Roman"/>
        </w:rPr>
        <w:t xml:space="preserve"> </w:t>
      </w:r>
      <w:r>
        <w:t xml:space="preserve">P., </w:t>
      </w:r>
      <w:proofErr w:type="spellStart"/>
      <w:r>
        <w:t>Steinfurth</w:t>
      </w:r>
      <w:proofErr w:type="spellEnd"/>
      <w:r>
        <w:t>,</w:t>
      </w:r>
      <w:r>
        <w:rPr>
          <w:rFonts w:ascii="Times New Roman" w:eastAsia="Times New Roman" w:hAnsi="Times New Roman" w:cs="Times New Roman"/>
        </w:rPr>
        <w:t xml:space="preserve"> </w:t>
      </w:r>
      <w:r>
        <w:t>A., Burridge,</w:t>
      </w:r>
      <w:r>
        <w:rPr>
          <w:rFonts w:ascii="Times New Roman" w:eastAsia="Times New Roman" w:hAnsi="Times New Roman" w:cs="Times New Roman"/>
        </w:rPr>
        <w:t xml:space="preserve"> </w:t>
      </w:r>
      <w:r>
        <w:t xml:space="preserve">C.P., </w:t>
      </w:r>
      <w:proofErr w:type="spellStart"/>
      <w:r>
        <w:t>Dantas</w:t>
      </w:r>
      <w:proofErr w:type="spellEnd"/>
      <w:r>
        <w:t>,</w:t>
      </w:r>
      <w:r>
        <w:rPr>
          <w:rFonts w:ascii="Times New Roman" w:eastAsia="Times New Roman" w:hAnsi="Times New Roman" w:cs="Times New Roman"/>
        </w:rPr>
        <w:t xml:space="preserve"> </w:t>
      </w:r>
      <w:r>
        <w:t>G.P.M., Poulin,</w:t>
      </w:r>
      <w:r>
        <w:rPr>
          <w:rFonts w:ascii="Times New Roman" w:eastAsia="Times New Roman" w:hAnsi="Times New Roman" w:cs="Times New Roman"/>
        </w:rPr>
        <w:t xml:space="preserve"> </w:t>
      </w:r>
      <w:r>
        <w:t xml:space="preserve">E., </w:t>
      </w:r>
      <w:proofErr w:type="spellStart"/>
      <w:r>
        <w:t>Simison</w:t>
      </w:r>
      <w:proofErr w:type="spellEnd"/>
      <w:r>
        <w:t>,</w:t>
      </w:r>
      <w:r>
        <w:rPr>
          <w:rFonts w:ascii="Times New Roman" w:eastAsia="Times New Roman" w:hAnsi="Times New Roman" w:cs="Times New Roman"/>
        </w:rPr>
        <w:t xml:space="preserve"> </w:t>
      </w:r>
      <w:r>
        <w:t>W.B., Henderson,</w:t>
      </w:r>
      <w:r>
        <w:rPr>
          <w:rFonts w:ascii="Times New Roman" w:eastAsia="Times New Roman" w:hAnsi="Times New Roman" w:cs="Times New Roman"/>
        </w:rPr>
        <w:t xml:space="preserve"> </w:t>
      </w:r>
      <w:r>
        <w:t xml:space="preserve">J., </w:t>
      </w:r>
      <w:proofErr w:type="spellStart"/>
      <w:r>
        <w:t>Eizirik</w:t>
      </w:r>
      <w:proofErr w:type="spellEnd"/>
      <w:r>
        <w:t>,</w:t>
      </w:r>
      <w:r>
        <w:rPr>
          <w:rFonts w:ascii="Times New Roman" w:eastAsia="Times New Roman" w:hAnsi="Times New Roman" w:cs="Times New Roman"/>
        </w:rPr>
        <w:t xml:space="preserve"> </w:t>
      </w:r>
      <w:r>
        <w:t>E., Nery,</w:t>
      </w:r>
      <w:r>
        <w:rPr>
          <w:rFonts w:ascii="Times New Roman" w:eastAsia="Times New Roman" w:hAnsi="Times New Roman" w:cs="Times New Roman"/>
        </w:rPr>
        <w:t xml:space="preserve"> </w:t>
      </w:r>
      <w:r>
        <w:t>M.F. and Bowie,</w:t>
      </w:r>
      <w:r>
        <w:rPr>
          <w:rFonts w:ascii="Times New Roman" w:eastAsia="Times New Roman" w:hAnsi="Times New Roman" w:cs="Times New Roman"/>
        </w:rPr>
        <w:t xml:space="preserve"> </w:t>
      </w:r>
      <w:r>
        <w:t xml:space="preserve">R.C.K. </w:t>
      </w:r>
      <w:r>
        <w:rPr>
          <w:highlight w:val="white"/>
        </w:rPr>
        <w:t>(2020). Genome-wide analyses reveal drivers of penguin diversification. </w:t>
      </w:r>
      <w:r>
        <w:rPr>
          <w:i/>
          <w:highlight w:val="white"/>
        </w:rPr>
        <w:t>Proceedings of the National Academy of Sciences</w:t>
      </w:r>
      <w:r>
        <w:rPr>
          <w:highlight w:val="white"/>
        </w:rPr>
        <w:t>, </w:t>
      </w:r>
      <w:r>
        <w:rPr>
          <w:i/>
          <w:highlight w:val="white"/>
        </w:rPr>
        <w:t>117</w:t>
      </w:r>
      <w:r>
        <w:rPr>
          <w:highlight w:val="white"/>
        </w:rPr>
        <w:t>(36), 22303-22310</w:t>
      </w:r>
      <w:r>
        <w:t>.</w:t>
      </w:r>
    </w:p>
    <w:p w14:paraId="15C103F4" w14:textId="77777777" w:rsidR="006B29C5" w:rsidRDefault="00000000">
      <w:pPr>
        <w:widowControl w:val="0"/>
        <w:pBdr>
          <w:top w:val="nil"/>
          <w:left w:val="nil"/>
          <w:bottom w:val="nil"/>
          <w:right w:val="nil"/>
          <w:between w:val="nil"/>
        </w:pBdr>
        <w:ind w:left="720" w:hanging="720"/>
        <w:rPr>
          <w:ins w:id="297" w:author="Natasha (Tash) Hardy" w:date="2024-03-24T11:53:00Z"/>
        </w:rPr>
      </w:pPr>
      <w:proofErr w:type="spellStart"/>
      <w:r>
        <w:t>Tworkoski</w:t>
      </w:r>
      <w:proofErr w:type="spellEnd"/>
      <w:r>
        <w:t xml:space="preserve">, L., </w:t>
      </w:r>
      <w:proofErr w:type="spellStart"/>
      <w:r>
        <w:t>Ellenberg</w:t>
      </w:r>
      <w:proofErr w:type="spellEnd"/>
      <w:r>
        <w:t>, U., Dann, P., Richardson, E., Robert, K. (2018, July 3–5). Anthropogenic climate change: are little penguins feeling the heat? [Conference presentation] 5th Oceania Congress for Conservation Biology (OCCB) in Wellington, New Zealand.</w:t>
      </w:r>
    </w:p>
    <w:p w14:paraId="5CEC5E8C" w14:textId="2D9DCDD4" w:rsidR="0056645C" w:rsidRDefault="006B29C5">
      <w:pPr>
        <w:widowControl w:val="0"/>
        <w:pBdr>
          <w:top w:val="nil"/>
          <w:left w:val="nil"/>
          <w:bottom w:val="nil"/>
          <w:right w:val="nil"/>
          <w:between w:val="nil"/>
        </w:pBdr>
        <w:ind w:left="720" w:hanging="720"/>
      </w:pPr>
      <w:ins w:id="298" w:author="Natasha (Tash) Hardy" w:date="2024-03-24T11:53:00Z">
        <w:r w:rsidRPr="006B29C5">
          <w:t xml:space="preserve">Van den </w:t>
        </w:r>
        <w:proofErr w:type="spellStart"/>
        <w:r w:rsidRPr="006B29C5">
          <w:t>Bulcke</w:t>
        </w:r>
        <w:proofErr w:type="spellEnd"/>
        <w:r w:rsidRPr="006B29C5">
          <w:t xml:space="preserve">, L., De Backer, A., </w:t>
        </w:r>
        <w:proofErr w:type="spellStart"/>
        <w:r w:rsidRPr="006B29C5">
          <w:t>Ampe</w:t>
        </w:r>
        <w:proofErr w:type="spellEnd"/>
        <w:r w:rsidRPr="006B29C5">
          <w:t xml:space="preserve">, B., </w:t>
        </w:r>
        <w:proofErr w:type="spellStart"/>
        <w:r w:rsidRPr="006B29C5">
          <w:t>Maes</w:t>
        </w:r>
        <w:proofErr w:type="spellEnd"/>
        <w:r w:rsidRPr="006B29C5">
          <w:t xml:space="preserve">, S., </w:t>
        </w:r>
        <w:proofErr w:type="spellStart"/>
        <w:r w:rsidRPr="006B29C5">
          <w:t>Wittoeck</w:t>
        </w:r>
        <w:proofErr w:type="spellEnd"/>
        <w:r w:rsidRPr="006B29C5">
          <w:t xml:space="preserve">, J., </w:t>
        </w:r>
        <w:proofErr w:type="spellStart"/>
        <w:r w:rsidRPr="006B29C5">
          <w:t>Waegeman</w:t>
        </w:r>
        <w:proofErr w:type="spellEnd"/>
        <w:r w:rsidRPr="006B29C5">
          <w:t xml:space="preserve">, W., </w:t>
        </w:r>
        <w:proofErr w:type="spellStart"/>
        <w:r w:rsidRPr="006B29C5">
          <w:t>Hostens</w:t>
        </w:r>
        <w:proofErr w:type="spellEnd"/>
        <w:r w:rsidRPr="006B29C5">
          <w:t xml:space="preserve">, K. and </w:t>
        </w:r>
        <w:proofErr w:type="spellStart"/>
        <w:r w:rsidRPr="006B29C5">
          <w:t>Derycke</w:t>
        </w:r>
        <w:proofErr w:type="spellEnd"/>
        <w:r w:rsidRPr="006B29C5">
          <w:t xml:space="preserve">, S. </w:t>
        </w:r>
        <w:r>
          <w:t>(</w:t>
        </w:r>
        <w:r w:rsidRPr="006B29C5">
          <w:t>2021</w:t>
        </w:r>
        <w:r>
          <w:t>)</w:t>
        </w:r>
        <w:r w:rsidRPr="006B29C5">
          <w:t xml:space="preserve">. </w:t>
        </w:r>
        <w:r w:rsidRPr="006B29C5">
          <w:rPr>
            <w:rFonts w:ascii="Calibri" w:hAnsi="Calibri" w:cs="Calibri"/>
          </w:rPr>
          <w:t>﻿</w:t>
        </w:r>
        <w:r w:rsidRPr="006B29C5">
          <w:t xml:space="preserve"> Towards harmonization of DNA metabarcoding for monitoring marine macrobenthos: the effect of technical replicates and pooled DNA extractions on species detection. </w:t>
        </w:r>
        <w:r w:rsidRPr="006B29C5">
          <w:rPr>
            <w:i/>
            <w:iCs/>
            <w:rPrChange w:id="299" w:author="Natasha (Tash) Hardy" w:date="2024-03-24T11:53:00Z">
              <w:rPr/>
            </w:rPrChange>
          </w:rPr>
          <w:t>Metabarcoding and Metagenomics</w:t>
        </w:r>
        <w:r w:rsidRPr="006B29C5">
          <w:t xml:space="preserve">, </w:t>
        </w:r>
        <w:r w:rsidRPr="006B29C5">
          <w:rPr>
            <w:b/>
            <w:bCs/>
            <w:rPrChange w:id="300" w:author="Natasha (Tash) Hardy" w:date="2024-03-24T11:53:00Z">
              <w:rPr/>
            </w:rPrChange>
          </w:rPr>
          <w:t>5</w:t>
        </w:r>
        <w:r w:rsidRPr="006B29C5">
          <w:t>, p.e71107.</w:t>
        </w:r>
      </w:ins>
    </w:p>
    <w:p w14:paraId="72F40722" w14:textId="77777777" w:rsidR="0056645C" w:rsidRDefault="00000000">
      <w:pPr>
        <w:widowControl w:val="0"/>
        <w:pBdr>
          <w:top w:val="nil"/>
          <w:left w:val="nil"/>
          <w:bottom w:val="nil"/>
          <w:right w:val="nil"/>
          <w:between w:val="nil"/>
        </w:pBdr>
        <w:ind w:left="720" w:hanging="720"/>
      </w:pPr>
      <w:proofErr w:type="spellStart"/>
      <w:r>
        <w:t>Veríssimo</w:t>
      </w:r>
      <w:proofErr w:type="spellEnd"/>
      <w:r>
        <w:t xml:space="preserve">, D., Jones, D. A., </w:t>
      </w:r>
      <w:proofErr w:type="spellStart"/>
      <w:r>
        <w:t>Chaverri</w:t>
      </w:r>
      <w:proofErr w:type="spellEnd"/>
      <w:r>
        <w:t xml:space="preserve">, R., &amp; Meyer, S. R. (2012). Jaguar Panthera onca predation of marine turtles: conflict between flagship species in </w:t>
      </w:r>
      <w:proofErr w:type="spellStart"/>
      <w:r>
        <w:t>Tortuguero</w:t>
      </w:r>
      <w:proofErr w:type="spellEnd"/>
      <w:r>
        <w:t>, Costa Rica. Oryx, 46(3), 340-347.</w:t>
      </w:r>
    </w:p>
    <w:p w14:paraId="16C2A13C" w14:textId="77777777" w:rsidR="0056645C" w:rsidRDefault="00000000">
      <w:pPr>
        <w:widowControl w:val="0"/>
        <w:pBdr>
          <w:top w:val="nil"/>
          <w:left w:val="nil"/>
          <w:bottom w:val="nil"/>
          <w:right w:val="nil"/>
          <w:between w:val="nil"/>
        </w:pBdr>
        <w:ind w:left="720" w:hanging="720"/>
        <w:rPr>
          <w:color w:val="000000"/>
        </w:rPr>
      </w:pPr>
      <w:r>
        <w:rPr>
          <w:color w:val="000000"/>
        </w:rPr>
        <w:t xml:space="preserve">Visser, I.N., Drennan, M.P., White, R.W., MacLean, S.F., </w:t>
      </w:r>
      <w:proofErr w:type="spellStart"/>
      <w:r>
        <w:rPr>
          <w:color w:val="000000"/>
        </w:rPr>
        <w:t>Lagerstrom</w:t>
      </w:r>
      <w:proofErr w:type="spellEnd"/>
      <w:r>
        <w:rPr>
          <w:color w:val="000000"/>
        </w:rPr>
        <w:t>, L.C., &amp; Francis, J.M. (2008). Antarctic Fur Seals (</w:t>
      </w:r>
      <w:r>
        <w:rPr>
          <w:i/>
          <w:color w:val="000000"/>
        </w:rPr>
        <w:t>Arctocephalus gazella</w:t>
      </w:r>
      <w:r>
        <w:rPr>
          <w:color w:val="000000"/>
        </w:rPr>
        <w:t xml:space="preserve">) Observed Predating </w:t>
      </w:r>
      <w:proofErr w:type="spellStart"/>
      <w:r>
        <w:rPr>
          <w:color w:val="000000"/>
        </w:rPr>
        <w:t>Adélie</w:t>
      </w:r>
      <w:proofErr w:type="spellEnd"/>
      <w:r>
        <w:rPr>
          <w:color w:val="000000"/>
        </w:rPr>
        <w:t xml:space="preserve"> (</w:t>
      </w:r>
      <w:proofErr w:type="spellStart"/>
      <w:r>
        <w:rPr>
          <w:i/>
          <w:color w:val="000000"/>
        </w:rPr>
        <w:t>Pygoscelis</w:t>
      </w:r>
      <w:proofErr w:type="spellEnd"/>
      <w:r>
        <w:rPr>
          <w:i/>
          <w:color w:val="000000"/>
        </w:rPr>
        <w:t xml:space="preserve"> </w:t>
      </w:r>
      <w:proofErr w:type="spellStart"/>
      <w:r>
        <w:rPr>
          <w:i/>
          <w:color w:val="000000"/>
        </w:rPr>
        <w:t>adeliae</w:t>
      </w:r>
      <w:proofErr w:type="spellEnd"/>
      <w:r>
        <w:rPr>
          <w:color w:val="000000"/>
        </w:rPr>
        <w:t>) and Chinstrap Penguins (</w:t>
      </w:r>
      <w:r>
        <w:rPr>
          <w:i/>
          <w:color w:val="000000"/>
        </w:rPr>
        <w:t>P. antarctica</w:t>
      </w:r>
      <w:r>
        <w:rPr>
          <w:color w:val="000000"/>
        </w:rPr>
        <w:t xml:space="preserve">), Antarctic Peninsula. </w:t>
      </w:r>
      <w:r>
        <w:rPr>
          <w:i/>
          <w:color w:val="000000"/>
        </w:rPr>
        <w:t>Aquatic Mammals</w:t>
      </w:r>
      <w:r>
        <w:rPr>
          <w:color w:val="000000"/>
        </w:rPr>
        <w:t xml:space="preserve"> </w:t>
      </w:r>
      <w:r>
        <w:rPr>
          <w:b/>
          <w:color w:val="000000"/>
        </w:rPr>
        <w:t>34</w:t>
      </w:r>
      <w:r>
        <w:rPr>
          <w:color w:val="000000"/>
        </w:rPr>
        <w:t xml:space="preserve">:2, 193–199. </w:t>
      </w:r>
      <w:hyperlink r:id="rId52">
        <w:r>
          <w:rPr>
            <w:color w:val="000000"/>
            <w:u w:val="single"/>
          </w:rPr>
          <w:t>doi.org/10.1578/AM.34.2.2008.193</w:t>
        </w:r>
      </w:hyperlink>
      <w:r>
        <w:rPr>
          <w:color w:val="000000"/>
        </w:rPr>
        <w:t xml:space="preserve"> </w:t>
      </w:r>
    </w:p>
    <w:p w14:paraId="43B03444"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Wegge</w:t>
      </w:r>
      <w:proofErr w:type="spellEnd"/>
      <w:r>
        <w:rPr>
          <w:color w:val="000000"/>
        </w:rPr>
        <w:t xml:space="preserve">, P., Shrestha, R., &amp; Flagstad, Ø. (2012). Snow leopard </w:t>
      </w:r>
      <w:r>
        <w:rPr>
          <w:i/>
          <w:color w:val="000000"/>
        </w:rPr>
        <w:t>Panthera uncia</w:t>
      </w:r>
      <w:r>
        <w:rPr>
          <w:color w:val="000000"/>
        </w:rPr>
        <w:t xml:space="preserve"> predation on livestock and wild prey in a mountain valley in northern Nepal: Implications for conservation management. </w:t>
      </w:r>
      <w:r>
        <w:rPr>
          <w:i/>
          <w:color w:val="000000"/>
        </w:rPr>
        <w:t>Wildlife Biology</w:t>
      </w:r>
      <w:r>
        <w:rPr>
          <w:color w:val="000000"/>
        </w:rPr>
        <w:t xml:space="preserve"> </w:t>
      </w:r>
      <w:r>
        <w:rPr>
          <w:b/>
          <w:color w:val="000000"/>
        </w:rPr>
        <w:t>18</w:t>
      </w:r>
      <w:r>
        <w:rPr>
          <w:color w:val="000000"/>
        </w:rPr>
        <w:t xml:space="preserve">:2, 131–141. </w:t>
      </w:r>
      <w:hyperlink r:id="rId53">
        <w:r>
          <w:rPr>
            <w:color w:val="000000"/>
            <w:u w:val="single"/>
          </w:rPr>
          <w:t>doi.org/10.2981/11-049</w:t>
        </w:r>
      </w:hyperlink>
      <w:r>
        <w:rPr>
          <w:color w:val="000000"/>
        </w:rPr>
        <w:t xml:space="preserve"> </w:t>
      </w:r>
    </w:p>
    <w:p w14:paraId="59D1FAC1" w14:textId="77777777" w:rsidR="0056645C" w:rsidRDefault="00000000">
      <w:pPr>
        <w:widowControl w:val="0"/>
        <w:pBdr>
          <w:top w:val="nil"/>
          <w:left w:val="nil"/>
          <w:bottom w:val="nil"/>
          <w:right w:val="nil"/>
          <w:between w:val="nil"/>
        </w:pBdr>
        <w:ind w:left="720" w:hanging="720"/>
      </w:pPr>
      <w:proofErr w:type="spellStart"/>
      <w:r>
        <w:rPr>
          <w:color w:val="000000"/>
        </w:rPr>
        <w:t>Welman</w:t>
      </w:r>
      <w:proofErr w:type="spellEnd"/>
      <w:r>
        <w:rPr>
          <w:color w:val="000000"/>
        </w:rPr>
        <w:t xml:space="preserve">, S., &amp; </w:t>
      </w:r>
      <w:proofErr w:type="spellStart"/>
      <w:r>
        <w:rPr>
          <w:color w:val="000000"/>
        </w:rPr>
        <w:t>Pichegru</w:t>
      </w:r>
      <w:proofErr w:type="spellEnd"/>
      <w:r>
        <w:rPr>
          <w:color w:val="000000"/>
        </w:rPr>
        <w:t xml:space="preserve">, L. (2023). Nest microclimate and heat stress in African Penguins Spheniscus </w:t>
      </w:r>
      <w:proofErr w:type="spellStart"/>
      <w:r>
        <w:rPr>
          <w:color w:val="000000"/>
        </w:rPr>
        <w:t>demersus</w:t>
      </w:r>
      <w:proofErr w:type="spellEnd"/>
      <w:r>
        <w:rPr>
          <w:color w:val="000000"/>
        </w:rPr>
        <w:t xml:space="preserve"> breeding on Bird Island, South Africa. Bird Conservation International, 33, e34.</w:t>
      </w:r>
    </w:p>
    <w:p w14:paraId="678DA716" w14:textId="77777777" w:rsidR="0056645C" w:rsidRDefault="00000000">
      <w:pPr>
        <w:widowControl w:val="0"/>
        <w:pBdr>
          <w:top w:val="nil"/>
          <w:left w:val="nil"/>
          <w:bottom w:val="nil"/>
          <w:right w:val="nil"/>
          <w:between w:val="nil"/>
        </w:pBdr>
        <w:ind w:left="720" w:hanging="720"/>
        <w:rPr>
          <w:color w:val="000000"/>
        </w:rPr>
      </w:pPr>
      <w:r>
        <w:rPr>
          <w:rFonts w:ascii="Times New Roman" w:eastAsia="Times New Roman" w:hAnsi="Times New Roman" w:cs="Times New Roman"/>
          <w:color w:val="000000"/>
        </w:rPr>
        <w:t>Williams, Tony D. (1995). </w:t>
      </w:r>
      <w:r>
        <w:rPr>
          <w:rFonts w:ascii="Times New Roman" w:eastAsia="Times New Roman" w:hAnsi="Times New Roman" w:cs="Times New Roman"/>
          <w:i/>
          <w:color w:val="000000"/>
        </w:rPr>
        <w:t xml:space="preserve">The </w:t>
      </w:r>
      <w:proofErr w:type="gramStart"/>
      <w:r>
        <w:rPr>
          <w:rFonts w:ascii="Times New Roman" w:eastAsia="Times New Roman" w:hAnsi="Times New Roman" w:cs="Times New Roman"/>
          <w:i/>
          <w:color w:val="000000"/>
        </w:rPr>
        <w:t>penguins :</w:t>
      </w:r>
      <w:proofErr w:type="gramEnd"/>
      <w:r>
        <w:rPr>
          <w:rFonts w:ascii="Times New Roman" w:eastAsia="Times New Roman" w:hAnsi="Times New Roman" w:cs="Times New Roman"/>
          <w:i/>
          <w:color w:val="000000"/>
        </w:rPr>
        <w:t xml:space="preserve"> Spheniscidae</w:t>
      </w:r>
      <w:r>
        <w:rPr>
          <w:rFonts w:ascii="Times New Roman" w:eastAsia="Times New Roman" w:hAnsi="Times New Roman" w:cs="Times New Roman"/>
          <w:color w:val="000000"/>
        </w:rPr>
        <w:t>. Editors: Rory P. Wilson, P. Dee Boersma, David L. Stokes. Illustrated by: Jeff Davies &amp; John Busby. Oxford: Oxford University Press. ISBN 0-19-854667-X. OCLC 30736089.</w:t>
      </w:r>
    </w:p>
    <w:p w14:paraId="404FE330" w14:textId="77777777" w:rsidR="0056645C" w:rsidRDefault="00000000">
      <w:pPr>
        <w:widowControl w:val="0"/>
        <w:pBdr>
          <w:top w:val="nil"/>
          <w:left w:val="nil"/>
          <w:bottom w:val="nil"/>
          <w:right w:val="nil"/>
          <w:between w:val="nil"/>
        </w:pBdr>
        <w:ind w:left="720" w:hanging="720"/>
        <w:rPr>
          <w:color w:val="000000"/>
          <w:u w:val="single"/>
        </w:rPr>
      </w:pPr>
      <w:r>
        <w:rPr>
          <w:color w:val="000000"/>
        </w:rPr>
        <w:t xml:space="preserve">Williams, R., </w:t>
      </w:r>
      <w:proofErr w:type="spellStart"/>
      <w:r>
        <w:rPr>
          <w:color w:val="000000"/>
        </w:rPr>
        <w:t>Krkošek</w:t>
      </w:r>
      <w:proofErr w:type="spellEnd"/>
      <w:r>
        <w:rPr>
          <w:color w:val="000000"/>
        </w:rPr>
        <w:t xml:space="preserve">, M., Ashe, E., Branch, T.A., Clark, S., Hammond, P.S., Hoyt, E., </w:t>
      </w:r>
      <w:proofErr w:type="spellStart"/>
      <w:r>
        <w:rPr>
          <w:color w:val="000000"/>
        </w:rPr>
        <w:t>Noren</w:t>
      </w:r>
      <w:proofErr w:type="spellEnd"/>
      <w:r>
        <w:rPr>
          <w:color w:val="000000"/>
        </w:rPr>
        <w:t xml:space="preserve">, D.P., Rosen, D., &amp; Winship, A. (2011). Competing Conservation Objectives for Predators and Prey: Estimating Killer Whale Prey Requirements for Chinook Salmon. </w:t>
      </w:r>
      <w:proofErr w:type="spellStart"/>
      <w:r>
        <w:rPr>
          <w:i/>
          <w:color w:val="000000"/>
        </w:rPr>
        <w:t>PLoS</w:t>
      </w:r>
      <w:proofErr w:type="spellEnd"/>
      <w:r>
        <w:rPr>
          <w:i/>
          <w:color w:val="000000"/>
        </w:rPr>
        <w:t xml:space="preserve"> ONE</w:t>
      </w:r>
      <w:r>
        <w:rPr>
          <w:color w:val="000000"/>
        </w:rPr>
        <w:t xml:space="preserve"> </w:t>
      </w:r>
      <w:r>
        <w:rPr>
          <w:b/>
          <w:color w:val="000000"/>
        </w:rPr>
        <w:t>6</w:t>
      </w:r>
      <w:r>
        <w:rPr>
          <w:color w:val="000000"/>
        </w:rPr>
        <w:t xml:space="preserve">:11. </w:t>
      </w:r>
      <w:hyperlink r:id="rId54">
        <w:r>
          <w:rPr>
            <w:color w:val="000000"/>
            <w:u w:val="single"/>
          </w:rPr>
          <w:t>doi.org/10.1371/journal.pone.0026738</w:t>
        </w:r>
      </w:hyperlink>
    </w:p>
    <w:p w14:paraId="53CB8D5D" w14:textId="77777777" w:rsidR="0056645C" w:rsidRDefault="00000000">
      <w:pPr>
        <w:widowControl w:val="0"/>
        <w:pBdr>
          <w:top w:val="nil"/>
          <w:left w:val="nil"/>
          <w:bottom w:val="nil"/>
          <w:right w:val="nil"/>
          <w:between w:val="nil"/>
        </w:pBdr>
        <w:ind w:left="720" w:hanging="720"/>
        <w:rPr>
          <w:color w:val="000000"/>
          <w:u w:val="single"/>
        </w:rPr>
      </w:pPr>
      <w:proofErr w:type="spellStart"/>
      <w:r>
        <w:rPr>
          <w:color w:val="000000"/>
        </w:rPr>
        <w:t>Zarzoso</w:t>
      </w:r>
      <w:proofErr w:type="spellEnd"/>
      <w:r>
        <w:rPr>
          <w:color w:val="000000"/>
        </w:rPr>
        <w:t>-Lacoste, D., Corse, E., Vidal, E. (2013). Improving PCR detection of</w:t>
      </w:r>
      <w:r>
        <w:rPr>
          <w:color w:val="000000"/>
          <w:u w:val="single"/>
        </w:rPr>
        <w:t xml:space="preserve"> </w:t>
      </w:r>
      <w:r>
        <w:rPr>
          <w:color w:val="000000"/>
        </w:rPr>
        <w:t xml:space="preserve">prey in molecular diet studies: importance of group-specific primer set selection and extraction protocol performances. </w:t>
      </w:r>
      <w:r>
        <w:rPr>
          <w:i/>
          <w:color w:val="000000"/>
        </w:rPr>
        <w:t>Molecular Ecology Resources</w:t>
      </w:r>
      <w:r>
        <w:rPr>
          <w:color w:val="000000"/>
        </w:rPr>
        <w:t>, 13, 117–127.</w:t>
      </w:r>
    </w:p>
    <w:p w14:paraId="42FB1C53" w14:textId="77777777" w:rsidR="0056645C" w:rsidRDefault="0056645C">
      <w:pPr>
        <w:widowControl w:val="0"/>
        <w:pBdr>
          <w:top w:val="nil"/>
          <w:left w:val="nil"/>
          <w:bottom w:val="nil"/>
          <w:right w:val="nil"/>
          <w:between w:val="nil"/>
        </w:pBdr>
        <w:ind w:left="720" w:hanging="720"/>
        <w:rPr>
          <w:color w:val="000000"/>
        </w:rPr>
        <w:sectPr w:rsidR="0056645C" w:rsidSect="001712B7">
          <w:footerReference w:type="default" r:id="rId55"/>
          <w:pgSz w:w="11900" w:h="16840"/>
          <w:pgMar w:top="1440" w:right="1800" w:bottom="1440" w:left="1800" w:header="708" w:footer="708" w:gutter="0"/>
          <w:pgNumType w:start="1"/>
          <w:cols w:space="720"/>
        </w:sectPr>
      </w:pPr>
    </w:p>
    <w:p w14:paraId="367A7970" w14:textId="77777777" w:rsidR="0056645C" w:rsidRDefault="00000000">
      <w:pPr>
        <w:pStyle w:val="Heading2"/>
      </w:pPr>
      <w:r>
        <w:lastRenderedPageBreak/>
        <w:t>Tables</w:t>
      </w:r>
    </w:p>
    <w:p w14:paraId="13919D00" w14:textId="77777777" w:rsidR="0056645C" w:rsidRDefault="0056645C">
      <w:pPr>
        <w:pBdr>
          <w:top w:val="nil"/>
          <w:left w:val="nil"/>
          <w:bottom w:val="nil"/>
          <w:right w:val="nil"/>
          <w:between w:val="nil"/>
        </w:pBdr>
        <w:rPr>
          <w:color w:val="000000"/>
        </w:rPr>
      </w:pPr>
    </w:p>
    <w:p w14:paraId="5440BE46" w14:textId="77777777" w:rsidR="0056645C" w:rsidRDefault="00000000">
      <w:pPr>
        <w:pBdr>
          <w:top w:val="nil"/>
          <w:left w:val="nil"/>
          <w:bottom w:val="nil"/>
          <w:right w:val="nil"/>
          <w:between w:val="nil"/>
        </w:pBdr>
        <w:rPr>
          <w:color w:val="000000"/>
        </w:rPr>
      </w:pPr>
      <w:r>
        <w:rPr>
          <w:b/>
          <w:color w:val="000000"/>
          <w:highlight w:val="white"/>
        </w:rPr>
        <w:t xml:space="preserve">Table 1. </w:t>
      </w:r>
      <w:r>
        <w:rPr>
          <w:highlight w:val="white"/>
        </w:rPr>
        <w:t>P</w:t>
      </w:r>
      <w:r>
        <w:rPr>
          <w:color w:val="000000"/>
          <w:highlight w:val="white"/>
        </w:rPr>
        <w:t>rimers used, target taxa and genes, as well as designer references.</w:t>
      </w:r>
    </w:p>
    <w:tbl>
      <w:tblPr>
        <w:tblStyle w:val="1"/>
        <w:tblW w:w="13960" w:type="dxa"/>
        <w:tblLayout w:type="fixed"/>
        <w:tblLook w:val="0400" w:firstRow="0" w:lastRow="0" w:firstColumn="0" w:lastColumn="0" w:noHBand="0" w:noVBand="1"/>
        <w:tblPrChange w:id="301" w:author="Natasha (Tash) Hardy" w:date="2024-03-24T11:00:00Z">
          <w:tblPr>
            <w:tblStyle w:val="1"/>
            <w:tblW w:w="13960" w:type="dxa"/>
            <w:tblLayout w:type="fixed"/>
            <w:tblLook w:val="0400" w:firstRow="0" w:lastRow="0" w:firstColumn="0" w:lastColumn="0" w:noHBand="0" w:noVBand="1"/>
          </w:tblPr>
        </w:tblPrChange>
      </w:tblPr>
      <w:tblGrid>
        <w:gridCol w:w="1221"/>
        <w:gridCol w:w="1659"/>
        <w:gridCol w:w="992"/>
        <w:gridCol w:w="1373"/>
        <w:gridCol w:w="4295"/>
        <w:gridCol w:w="1521"/>
        <w:gridCol w:w="1539"/>
        <w:gridCol w:w="1360"/>
        <w:tblGridChange w:id="302">
          <w:tblGrid>
            <w:gridCol w:w="1221"/>
            <w:gridCol w:w="1659"/>
            <w:gridCol w:w="992"/>
            <w:gridCol w:w="808"/>
            <w:gridCol w:w="4860"/>
            <w:gridCol w:w="1521"/>
            <w:gridCol w:w="1539"/>
            <w:gridCol w:w="1360"/>
          </w:tblGrid>
        </w:tblGridChange>
      </w:tblGrid>
      <w:tr w:rsidR="0056645C" w14:paraId="439CCF06" w14:textId="77777777" w:rsidTr="006F6176">
        <w:trPr>
          <w:trHeight w:val="315"/>
          <w:trPrChange w:id="303" w:author="Natasha (Tash) Hardy" w:date="2024-03-24T11:00:00Z">
            <w:trPr>
              <w:trHeight w:val="315"/>
            </w:trPr>
          </w:trPrChange>
        </w:trPr>
        <w:tc>
          <w:tcPr>
            <w:tcW w:w="1221" w:type="dxa"/>
            <w:tcBorders>
              <w:top w:val="single" w:sz="4" w:space="0" w:color="000000"/>
              <w:left w:val="nil"/>
              <w:bottom w:val="single" w:sz="4" w:space="0" w:color="000000"/>
              <w:right w:val="nil"/>
            </w:tcBorders>
            <w:shd w:val="clear" w:color="auto" w:fill="auto"/>
            <w:vAlign w:val="bottom"/>
            <w:tcPrChange w:id="304" w:author="Natasha (Tash) Hardy" w:date="2024-03-24T11:00:00Z">
              <w:tcPr>
                <w:tcW w:w="1221" w:type="dxa"/>
                <w:tcBorders>
                  <w:top w:val="single" w:sz="4" w:space="0" w:color="000000"/>
                  <w:left w:val="nil"/>
                  <w:bottom w:val="single" w:sz="4" w:space="0" w:color="000000"/>
                  <w:right w:val="nil"/>
                </w:tcBorders>
                <w:shd w:val="clear" w:color="auto" w:fill="auto"/>
                <w:vAlign w:val="bottom"/>
              </w:tcPr>
            </w:tcPrChange>
          </w:tcPr>
          <w:p w14:paraId="52D062E3" w14:textId="77777777" w:rsidR="0056645C" w:rsidRDefault="00000000">
            <w:pPr>
              <w:pBdr>
                <w:top w:val="nil"/>
                <w:left w:val="nil"/>
                <w:bottom w:val="nil"/>
                <w:right w:val="nil"/>
                <w:between w:val="nil"/>
              </w:pBdr>
              <w:rPr>
                <w:color w:val="000000"/>
              </w:rPr>
            </w:pPr>
            <w:r>
              <w:rPr>
                <w:color w:val="000000"/>
              </w:rPr>
              <w:t>PCR Assay</w:t>
            </w:r>
          </w:p>
        </w:tc>
        <w:tc>
          <w:tcPr>
            <w:tcW w:w="1659" w:type="dxa"/>
            <w:tcBorders>
              <w:top w:val="single" w:sz="4" w:space="0" w:color="000000"/>
              <w:left w:val="nil"/>
              <w:bottom w:val="single" w:sz="4" w:space="0" w:color="000000"/>
              <w:right w:val="nil"/>
            </w:tcBorders>
            <w:shd w:val="clear" w:color="auto" w:fill="auto"/>
            <w:vAlign w:val="bottom"/>
            <w:tcPrChange w:id="305" w:author="Natasha (Tash) Hardy" w:date="2024-03-24T11:00:00Z">
              <w:tcPr>
                <w:tcW w:w="1659" w:type="dxa"/>
                <w:tcBorders>
                  <w:top w:val="single" w:sz="4" w:space="0" w:color="000000"/>
                  <w:left w:val="nil"/>
                  <w:bottom w:val="single" w:sz="4" w:space="0" w:color="000000"/>
                  <w:right w:val="nil"/>
                </w:tcBorders>
                <w:shd w:val="clear" w:color="auto" w:fill="auto"/>
                <w:vAlign w:val="bottom"/>
              </w:tcPr>
            </w:tcPrChange>
          </w:tcPr>
          <w:p w14:paraId="1F6E880B" w14:textId="77777777" w:rsidR="0056645C" w:rsidRDefault="00000000">
            <w:pPr>
              <w:pBdr>
                <w:top w:val="nil"/>
                <w:left w:val="nil"/>
                <w:bottom w:val="nil"/>
                <w:right w:val="nil"/>
                <w:between w:val="nil"/>
              </w:pBdr>
              <w:rPr>
                <w:color w:val="000000"/>
              </w:rPr>
            </w:pPr>
            <w:r>
              <w:rPr>
                <w:color w:val="000000"/>
              </w:rPr>
              <w:t>Primer set used</w:t>
            </w:r>
          </w:p>
        </w:tc>
        <w:tc>
          <w:tcPr>
            <w:tcW w:w="992" w:type="dxa"/>
            <w:tcBorders>
              <w:top w:val="single" w:sz="4" w:space="0" w:color="000000"/>
              <w:left w:val="nil"/>
              <w:bottom w:val="single" w:sz="4" w:space="0" w:color="000000"/>
              <w:right w:val="nil"/>
            </w:tcBorders>
            <w:shd w:val="clear" w:color="auto" w:fill="auto"/>
            <w:vAlign w:val="bottom"/>
            <w:tcPrChange w:id="306" w:author="Natasha (Tash) Hardy" w:date="2024-03-24T11:00:00Z">
              <w:tcPr>
                <w:tcW w:w="992" w:type="dxa"/>
                <w:tcBorders>
                  <w:top w:val="single" w:sz="4" w:space="0" w:color="000000"/>
                  <w:left w:val="nil"/>
                  <w:bottom w:val="single" w:sz="4" w:space="0" w:color="000000"/>
                  <w:right w:val="nil"/>
                </w:tcBorders>
                <w:shd w:val="clear" w:color="auto" w:fill="auto"/>
                <w:vAlign w:val="bottom"/>
              </w:tcPr>
            </w:tcPrChange>
          </w:tcPr>
          <w:p w14:paraId="6E65BED9" w14:textId="77777777" w:rsidR="0056645C" w:rsidRDefault="00000000">
            <w:pPr>
              <w:pBdr>
                <w:top w:val="nil"/>
                <w:left w:val="nil"/>
                <w:bottom w:val="nil"/>
                <w:right w:val="nil"/>
                <w:between w:val="nil"/>
              </w:pBdr>
              <w:rPr>
                <w:color w:val="000000"/>
              </w:rPr>
            </w:pPr>
            <w:r>
              <w:rPr>
                <w:color w:val="000000"/>
              </w:rPr>
              <w:t>Target Taxa</w:t>
            </w:r>
          </w:p>
        </w:tc>
        <w:tc>
          <w:tcPr>
            <w:tcW w:w="1373" w:type="dxa"/>
            <w:tcBorders>
              <w:top w:val="single" w:sz="4" w:space="0" w:color="000000"/>
              <w:left w:val="nil"/>
              <w:bottom w:val="single" w:sz="4" w:space="0" w:color="000000"/>
              <w:right w:val="nil"/>
            </w:tcBorders>
            <w:shd w:val="clear" w:color="auto" w:fill="auto"/>
            <w:vAlign w:val="bottom"/>
            <w:tcPrChange w:id="307" w:author="Natasha (Tash) Hardy" w:date="2024-03-24T11:00:00Z">
              <w:tcPr>
                <w:tcW w:w="808" w:type="dxa"/>
                <w:tcBorders>
                  <w:top w:val="single" w:sz="4" w:space="0" w:color="000000"/>
                  <w:left w:val="nil"/>
                  <w:bottom w:val="single" w:sz="4" w:space="0" w:color="000000"/>
                  <w:right w:val="nil"/>
                </w:tcBorders>
                <w:shd w:val="clear" w:color="auto" w:fill="auto"/>
                <w:vAlign w:val="bottom"/>
              </w:tcPr>
            </w:tcPrChange>
          </w:tcPr>
          <w:p w14:paraId="50577528" w14:textId="77777777" w:rsidR="0056645C" w:rsidRDefault="00000000">
            <w:pPr>
              <w:pBdr>
                <w:top w:val="nil"/>
                <w:left w:val="nil"/>
                <w:bottom w:val="nil"/>
                <w:right w:val="nil"/>
                <w:between w:val="nil"/>
              </w:pBdr>
              <w:rPr>
                <w:color w:val="000000"/>
              </w:rPr>
            </w:pPr>
            <w:r>
              <w:rPr>
                <w:color w:val="000000"/>
              </w:rPr>
              <w:t>Gene</w:t>
            </w:r>
          </w:p>
        </w:tc>
        <w:tc>
          <w:tcPr>
            <w:tcW w:w="4295" w:type="dxa"/>
            <w:tcBorders>
              <w:top w:val="single" w:sz="4" w:space="0" w:color="000000"/>
              <w:left w:val="nil"/>
              <w:bottom w:val="single" w:sz="4" w:space="0" w:color="000000"/>
              <w:right w:val="nil"/>
            </w:tcBorders>
            <w:shd w:val="clear" w:color="auto" w:fill="auto"/>
            <w:vAlign w:val="bottom"/>
            <w:tcPrChange w:id="308" w:author="Natasha (Tash) Hardy" w:date="2024-03-24T11:00:00Z">
              <w:tcPr>
                <w:tcW w:w="4860" w:type="dxa"/>
                <w:tcBorders>
                  <w:top w:val="single" w:sz="4" w:space="0" w:color="000000"/>
                  <w:left w:val="nil"/>
                  <w:bottom w:val="single" w:sz="4" w:space="0" w:color="000000"/>
                  <w:right w:val="nil"/>
                </w:tcBorders>
                <w:shd w:val="clear" w:color="auto" w:fill="auto"/>
                <w:vAlign w:val="bottom"/>
              </w:tcPr>
            </w:tcPrChange>
          </w:tcPr>
          <w:p w14:paraId="46364FC8" w14:textId="77777777" w:rsidR="0056645C" w:rsidRDefault="00000000">
            <w:pPr>
              <w:pBdr>
                <w:top w:val="nil"/>
                <w:left w:val="nil"/>
                <w:bottom w:val="nil"/>
                <w:right w:val="nil"/>
                <w:between w:val="nil"/>
              </w:pBdr>
              <w:rPr>
                <w:color w:val="000000"/>
              </w:rPr>
            </w:pPr>
            <w:r>
              <w:rPr>
                <w:color w:val="000000"/>
              </w:rPr>
              <w:t>Primer sequence 5' to 3'</w:t>
            </w:r>
          </w:p>
        </w:tc>
        <w:tc>
          <w:tcPr>
            <w:tcW w:w="1521" w:type="dxa"/>
            <w:tcBorders>
              <w:top w:val="single" w:sz="4" w:space="0" w:color="000000"/>
              <w:left w:val="nil"/>
              <w:bottom w:val="single" w:sz="4" w:space="0" w:color="000000"/>
              <w:right w:val="nil"/>
            </w:tcBorders>
            <w:shd w:val="clear" w:color="auto" w:fill="auto"/>
            <w:vAlign w:val="bottom"/>
            <w:tcPrChange w:id="309" w:author="Natasha (Tash) Hardy" w:date="2024-03-24T11:00:00Z">
              <w:tcPr>
                <w:tcW w:w="1521" w:type="dxa"/>
                <w:tcBorders>
                  <w:top w:val="single" w:sz="4" w:space="0" w:color="000000"/>
                  <w:left w:val="nil"/>
                  <w:bottom w:val="single" w:sz="4" w:space="0" w:color="000000"/>
                  <w:right w:val="nil"/>
                </w:tcBorders>
                <w:shd w:val="clear" w:color="auto" w:fill="auto"/>
                <w:vAlign w:val="bottom"/>
              </w:tcPr>
            </w:tcPrChange>
          </w:tcPr>
          <w:p w14:paraId="2C9F73BD" w14:textId="77777777" w:rsidR="0056645C" w:rsidRDefault="00000000">
            <w:pPr>
              <w:pBdr>
                <w:top w:val="nil"/>
                <w:left w:val="nil"/>
                <w:bottom w:val="nil"/>
                <w:right w:val="nil"/>
                <w:between w:val="nil"/>
              </w:pBdr>
              <w:rPr>
                <w:color w:val="000000"/>
              </w:rPr>
            </w:pPr>
            <w:r>
              <w:rPr>
                <w:color w:val="000000"/>
              </w:rPr>
              <w:t>Amplicon length (base pairs)</w:t>
            </w:r>
          </w:p>
        </w:tc>
        <w:tc>
          <w:tcPr>
            <w:tcW w:w="1539" w:type="dxa"/>
            <w:tcBorders>
              <w:top w:val="single" w:sz="4" w:space="0" w:color="000000"/>
              <w:left w:val="nil"/>
              <w:bottom w:val="single" w:sz="4" w:space="0" w:color="000000"/>
              <w:right w:val="nil"/>
            </w:tcBorders>
            <w:shd w:val="clear" w:color="auto" w:fill="auto"/>
            <w:vAlign w:val="bottom"/>
            <w:tcPrChange w:id="310" w:author="Natasha (Tash) Hardy" w:date="2024-03-24T11:00:00Z">
              <w:tcPr>
                <w:tcW w:w="1539" w:type="dxa"/>
                <w:tcBorders>
                  <w:top w:val="single" w:sz="4" w:space="0" w:color="000000"/>
                  <w:left w:val="nil"/>
                  <w:bottom w:val="single" w:sz="4" w:space="0" w:color="000000"/>
                  <w:right w:val="nil"/>
                </w:tcBorders>
                <w:shd w:val="clear" w:color="auto" w:fill="auto"/>
                <w:vAlign w:val="bottom"/>
              </w:tcPr>
            </w:tcPrChange>
          </w:tcPr>
          <w:p w14:paraId="7C27E975" w14:textId="77777777" w:rsidR="0056645C" w:rsidRDefault="00000000">
            <w:pPr>
              <w:pBdr>
                <w:top w:val="nil"/>
                <w:left w:val="nil"/>
                <w:bottom w:val="nil"/>
                <w:right w:val="nil"/>
                <w:between w:val="nil"/>
              </w:pBdr>
              <w:rPr>
                <w:color w:val="000000"/>
              </w:rPr>
            </w:pPr>
            <w:r>
              <w:rPr>
                <w:color w:val="000000"/>
              </w:rPr>
              <w:t>Reference</w:t>
            </w:r>
          </w:p>
        </w:tc>
        <w:tc>
          <w:tcPr>
            <w:tcW w:w="1360" w:type="dxa"/>
            <w:tcBorders>
              <w:top w:val="single" w:sz="4" w:space="0" w:color="000000"/>
              <w:left w:val="nil"/>
              <w:bottom w:val="single" w:sz="4" w:space="0" w:color="000000"/>
              <w:right w:val="nil"/>
            </w:tcBorders>
            <w:shd w:val="clear" w:color="auto" w:fill="auto"/>
            <w:vAlign w:val="bottom"/>
            <w:tcPrChange w:id="311" w:author="Natasha (Tash) Hardy" w:date="2024-03-24T11:00:00Z">
              <w:tcPr>
                <w:tcW w:w="1360" w:type="dxa"/>
                <w:tcBorders>
                  <w:top w:val="single" w:sz="4" w:space="0" w:color="000000"/>
                  <w:left w:val="nil"/>
                  <w:bottom w:val="single" w:sz="4" w:space="0" w:color="000000"/>
                  <w:right w:val="nil"/>
                </w:tcBorders>
                <w:shd w:val="clear" w:color="auto" w:fill="auto"/>
                <w:vAlign w:val="bottom"/>
              </w:tcPr>
            </w:tcPrChange>
          </w:tcPr>
          <w:p w14:paraId="22341881" w14:textId="77777777" w:rsidR="0056645C" w:rsidRDefault="00000000">
            <w:pPr>
              <w:pBdr>
                <w:top w:val="nil"/>
                <w:left w:val="nil"/>
                <w:bottom w:val="nil"/>
                <w:right w:val="nil"/>
                <w:between w:val="nil"/>
              </w:pBdr>
              <w:rPr>
                <w:color w:val="000000"/>
              </w:rPr>
            </w:pPr>
            <w:r>
              <w:rPr>
                <w:color w:val="000000"/>
              </w:rPr>
              <w:t>Assay Temp (˚C)</w:t>
            </w:r>
          </w:p>
        </w:tc>
      </w:tr>
      <w:tr w:rsidR="0056645C" w14:paraId="1736347E" w14:textId="77777777" w:rsidTr="006F6176">
        <w:trPr>
          <w:trHeight w:val="315"/>
          <w:trPrChange w:id="312" w:author="Natasha (Tash) Hardy" w:date="2024-03-24T11:00:00Z">
            <w:trPr>
              <w:trHeight w:val="315"/>
            </w:trPr>
          </w:trPrChange>
        </w:trPr>
        <w:tc>
          <w:tcPr>
            <w:tcW w:w="1221" w:type="dxa"/>
            <w:tcBorders>
              <w:top w:val="single" w:sz="4" w:space="0" w:color="000000"/>
              <w:left w:val="nil"/>
              <w:bottom w:val="nil"/>
              <w:right w:val="nil"/>
            </w:tcBorders>
            <w:shd w:val="clear" w:color="auto" w:fill="auto"/>
            <w:vAlign w:val="bottom"/>
            <w:tcPrChange w:id="313" w:author="Natasha (Tash) Hardy" w:date="2024-03-24T11:00:00Z">
              <w:tcPr>
                <w:tcW w:w="1221" w:type="dxa"/>
                <w:tcBorders>
                  <w:top w:val="single" w:sz="4" w:space="0" w:color="000000"/>
                  <w:left w:val="nil"/>
                  <w:bottom w:val="nil"/>
                  <w:right w:val="nil"/>
                </w:tcBorders>
                <w:shd w:val="clear" w:color="auto" w:fill="auto"/>
                <w:vAlign w:val="bottom"/>
              </w:tcPr>
            </w:tcPrChange>
          </w:tcPr>
          <w:p w14:paraId="71BF01ED" w14:textId="77777777" w:rsidR="0056645C" w:rsidRDefault="00000000">
            <w:pPr>
              <w:pBdr>
                <w:top w:val="nil"/>
                <w:left w:val="nil"/>
                <w:bottom w:val="nil"/>
                <w:right w:val="nil"/>
                <w:between w:val="nil"/>
              </w:pBdr>
              <w:rPr>
                <w:color w:val="000000"/>
              </w:rPr>
            </w:pPr>
            <w:r>
              <w:rPr>
                <w:color w:val="000000"/>
              </w:rPr>
              <w:t>Bird12S</w:t>
            </w:r>
          </w:p>
        </w:tc>
        <w:tc>
          <w:tcPr>
            <w:tcW w:w="1659" w:type="dxa"/>
            <w:tcBorders>
              <w:top w:val="single" w:sz="4" w:space="0" w:color="000000"/>
              <w:left w:val="nil"/>
              <w:bottom w:val="nil"/>
              <w:right w:val="nil"/>
            </w:tcBorders>
            <w:shd w:val="clear" w:color="auto" w:fill="auto"/>
            <w:vAlign w:val="bottom"/>
            <w:tcPrChange w:id="314" w:author="Natasha (Tash) Hardy" w:date="2024-03-24T11:00:00Z">
              <w:tcPr>
                <w:tcW w:w="1659" w:type="dxa"/>
                <w:tcBorders>
                  <w:top w:val="single" w:sz="4" w:space="0" w:color="000000"/>
                  <w:left w:val="nil"/>
                  <w:bottom w:val="nil"/>
                  <w:right w:val="nil"/>
                </w:tcBorders>
                <w:shd w:val="clear" w:color="auto" w:fill="auto"/>
                <w:vAlign w:val="bottom"/>
              </w:tcPr>
            </w:tcPrChange>
          </w:tcPr>
          <w:p w14:paraId="47B9DEC1" w14:textId="77777777" w:rsidR="0056645C" w:rsidRDefault="00000000">
            <w:pPr>
              <w:pBdr>
                <w:top w:val="nil"/>
                <w:left w:val="nil"/>
                <w:bottom w:val="nil"/>
                <w:right w:val="nil"/>
                <w:between w:val="nil"/>
              </w:pBdr>
              <w:rPr>
                <w:color w:val="000000"/>
              </w:rPr>
            </w:pPr>
            <w:r>
              <w:rPr>
                <w:color w:val="000000"/>
              </w:rPr>
              <w:t>12Sa (F)</w:t>
            </w:r>
          </w:p>
        </w:tc>
        <w:tc>
          <w:tcPr>
            <w:tcW w:w="992" w:type="dxa"/>
            <w:tcBorders>
              <w:top w:val="single" w:sz="4" w:space="0" w:color="000000"/>
              <w:left w:val="nil"/>
              <w:bottom w:val="nil"/>
              <w:right w:val="nil"/>
            </w:tcBorders>
            <w:shd w:val="clear" w:color="auto" w:fill="auto"/>
            <w:vAlign w:val="bottom"/>
            <w:tcPrChange w:id="315" w:author="Natasha (Tash) Hardy" w:date="2024-03-24T11:00:00Z">
              <w:tcPr>
                <w:tcW w:w="992" w:type="dxa"/>
                <w:tcBorders>
                  <w:top w:val="single" w:sz="4" w:space="0" w:color="000000"/>
                  <w:left w:val="nil"/>
                  <w:bottom w:val="nil"/>
                  <w:right w:val="nil"/>
                </w:tcBorders>
                <w:shd w:val="clear" w:color="auto" w:fill="auto"/>
                <w:vAlign w:val="bottom"/>
              </w:tcPr>
            </w:tcPrChange>
          </w:tcPr>
          <w:p w14:paraId="40A35D1E" w14:textId="77777777" w:rsidR="0056645C" w:rsidRDefault="00000000">
            <w:pPr>
              <w:pBdr>
                <w:top w:val="nil"/>
                <w:left w:val="nil"/>
                <w:bottom w:val="nil"/>
                <w:right w:val="nil"/>
                <w:between w:val="nil"/>
              </w:pBdr>
              <w:rPr>
                <w:color w:val="000000"/>
              </w:rPr>
            </w:pPr>
            <w:r>
              <w:rPr>
                <w:color w:val="000000"/>
              </w:rPr>
              <w:t>Birds</w:t>
            </w:r>
          </w:p>
        </w:tc>
        <w:tc>
          <w:tcPr>
            <w:tcW w:w="1373" w:type="dxa"/>
            <w:tcBorders>
              <w:top w:val="single" w:sz="4" w:space="0" w:color="000000"/>
              <w:left w:val="nil"/>
              <w:bottom w:val="nil"/>
              <w:right w:val="nil"/>
            </w:tcBorders>
            <w:shd w:val="clear" w:color="auto" w:fill="auto"/>
            <w:vAlign w:val="bottom"/>
            <w:tcPrChange w:id="316" w:author="Natasha (Tash) Hardy" w:date="2024-03-24T11:00:00Z">
              <w:tcPr>
                <w:tcW w:w="808" w:type="dxa"/>
                <w:tcBorders>
                  <w:top w:val="single" w:sz="4" w:space="0" w:color="000000"/>
                  <w:left w:val="nil"/>
                  <w:bottom w:val="nil"/>
                  <w:right w:val="nil"/>
                </w:tcBorders>
                <w:shd w:val="clear" w:color="auto" w:fill="auto"/>
                <w:vAlign w:val="bottom"/>
              </w:tcPr>
            </w:tcPrChange>
          </w:tcPr>
          <w:p w14:paraId="56381AEB" w14:textId="77777777" w:rsidR="0056645C" w:rsidRDefault="00000000">
            <w:pPr>
              <w:pBdr>
                <w:top w:val="nil"/>
                <w:left w:val="nil"/>
                <w:bottom w:val="nil"/>
                <w:right w:val="nil"/>
                <w:between w:val="nil"/>
              </w:pBdr>
              <w:rPr>
                <w:color w:val="000000"/>
              </w:rPr>
            </w:pPr>
            <w:r>
              <w:rPr>
                <w:color w:val="000000"/>
              </w:rPr>
              <w:t>12S rRNA</w:t>
            </w:r>
          </w:p>
        </w:tc>
        <w:tc>
          <w:tcPr>
            <w:tcW w:w="4295" w:type="dxa"/>
            <w:tcBorders>
              <w:top w:val="single" w:sz="4" w:space="0" w:color="000000"/>
              <w:left w:val="nil"/>
              <w:bottom w:val="nil"/>
              <w:right w:val="nil"/>
            </w:tcBorders>
            <w:shd w:val="clear" w:color="auto" w:fill="auto"/>
            <w:vAlign w:val="bottom"/>
            <w:tcPrChange w:id="317" w:author="Natasha (Tash) Hardy" w:date="2024-03-24T11:00:00Z">
              <w:tcPr>
                <w:tcW w:w="4860" w:type="dxa"/>
                <w:tcBorders>
                  <w:top w:val="single" w:sz="4" w:space="0" w:color="000000"/>
                  <w:left w:val="nil"/>
                  <w:bottom w:val="nil"/>
                  <w:right w:val="nil"/>
                </w:tcBorders>
                <w:shd w:val="clear" w:color="auto" w:fill="auto"/>
                <w:vAlign w:val="bottom"/>
              </w:tcPr>
            </w:tcPrChange>
          </w:tcPr>
          <w:p w14:paraId="416D8D1A" w14:textId="77777777" w:rsidR="0056645C" w:rsidRDefault="00000000">
            <w:pPr>
              <w:pBdr>
                <w:top w:val="nil"/>
                <w:left w:val="nil"/>
                <w:bottom w:val="nil"/>
                <w:right w:val="nil"/>
                <w:between w:val="nil"/>
              </w:pBdr>
              <w:rPr>
                <w:color w:val="000000"/>
              </w:rPr>
            </w:pPr>
            <w:r>
              <w:rPr>
                <w:color w:val="000000"/>
              </w:rPr>
              <w:t>CTGGGATTAGATACCCCACTAT</w:t>
            </w:r>
          </w:p>
        </w:tc>
        <w:tc>
          <w:tcPr>
            <w:tcW w:w="1521" w:type="dxa"/>
            <w:tcBorders>
              <w:top w:val="single" w:sz="4" w:space="0" w:color="000000"/>
              <w:left w:val="nil"/>
              <w:bottom w:val="nil"/>
              <w:right w:val="nil"/>
            </w:tcBorders>
            <w:shd w:val="clear" w:color="auto" w:fill="auto"/>
            <w:vAlign w:val="bottom"/>
            <w:tcPrChange w:id="318" w:author="Natasha (Tash) Hardy" w:date="2024-03-24T11:00:00Z">
              <w:tcPr>
                <w:tcW w:w="1521" w:type="dxa"/>
                <w:tcBorders>
                  <w:top w:val="single" w:sz="4" w:space="0" w:color="000000"/>
                  <w:left w:val="nil"/>
                  <w:bottom w:val="nil"/>
                  <w:right w:val="nil"/>
                </w:tcBorders>
                <w:shd w:val="clear" w:color="auto" w:fill="auto"/>
                <w:vAlign w:val="bottom"/>
              </w:tcPr>
            </w:tcPrChange>
          </w:tcPr>
          <w:p w14:paraId="22CAEF38" w14:textId="77777777" w:rsidR="0056645C" w:rsidRDefault="00000000">
            <w:pPr>
              <w:pBdr>
                <w:top w:val="nil"/>
                <w:left w:val="nil"/>
                <w:bottom w:val="nil"/>
                <w:right w:val="nil"/>
                <w:between w:val="nil"/>
              </w:pBdr>
              <w:rPr>
                <w:color w:val="000000"/>
              </w:rPr>
            </w:pPr>
            <w:r>
              <w:rPr>
                <w:color w:val="000000"/>
              </w:rPr>
              <w:t>~230 bp</w:t>
            </w:r>
          </w:p>
        </w:tc>
        <w:tc>
          <w:tcPr>
            <w:tcW w:w="1539" w:type="dxa"/>
            <w:tcBorders>
              <w:top w:val="single" w:sz="4" w:space="0" w:color="000000"/>
              <w:left w:val="nil"/>
              <w:bottom w:val="nil"/>
              <w:right w:val="nil"/>
            </w:tcBorders>
            <w:shd w:val="clear" w:color="auto" w:fill="auto"/>
            <w:vAlign w:val="bottom"/>
            <w:tcPrChange w:id="319" w:author="Natasha (Tash) Hardy" w:date="2024-03-24T11:00:00Z">
              <w:tcPr>
                <w:tcW w:w="1539" w:type="dxa"/>
                <w:tcBorders>
                  <w:top w:val="single" w:sz="4" w:space="0" w:color="000000"/>
                  <w:left w:val="nil"/>
                  <w:bottom w:val="nil"/>
                  <w:right w:val="nil"/>
                </w:tcBorders>
                <w:shd w:val="clear" w:color="auto" w:fill="auto"/>
                <w:vAlign w:val="bottom"/>
              </w:tcPr>
            </w:tcPrChange>
          </w:tcPr>
          <w:p w14:paraId="5E4809D7" w14:textId="77777777" w:rsidR="0056645C" w:rsidRDefault="00000000">
            <w:pPr>
              <w:pBdr>
                <w:top w:val="nil"/>
                <w:left w:val="nil"/>
                <w:bottom w:val="nil"/>
                <w:right w:val="nil"/>
                <w:between w:val="nil"/>
              </w:pBdr>
              <w:rPr>
                <w:color w:val="000000"/>
              </w:rPr>
            </w:pPr>
            <w:r>
              <w:rPr>
                <w:color w:val="000000"/>
              </w:rPr>
              <w:t>Cooper (1994)</w:t>
            </w:r>
          </w:p>
        </w:tc>
        <w:tc>
          <w:tcPr>
            <w:tcW w:w="1360" w:type="dxa"/>
            <w:tcBorders>
              <w:top w:val="single" w:sz="4" w:space="0" w:color="000000"/>
              <w:left w:val="nil"/>
              <w:bottom w:val="nil"/>
              <w:right w:val="nil"/>
            </w:tcBorders>
            <w:shd w:val="clear" w:color="auto" w:fill="auto"/>
            <w:vAlign w:val="bottom"/>
            <w:tcPrChange w:id="320" w:author="Natasha (Tash) Hardy" w:date="2024-03-24T11:00:00Z">
              <w:tcPr>
                <w:tcW w:w="1360" w:type="dxa"/>
                <w:tcBorders>
                  <w:top w:val="single" w:sz="4" w:space="0" w:color="000000"/>
                  <w:left w:val="nil"/>
                  <w:bottom w:val="nil"/>
                  <w:right w:val="nil"/>
                </w:tcBorders>
                <w:shd w:val="clear" w:color="auto" w:fill="auto"/>
                <w:vAlign w:val="bottom"/>
              </w:tcPr>
            </w:tcPrChange>
          </w:tcPr>
          <w:p w14:paraId="0CAE566C" w14:textId="77777777" w:rsidR="0056645C" w:rsidRDefault="00000000">
            <w:pPr>
              <w:pBdr>
                <w:top w:val="nil"/>
                <w:left w:val="nil"/>
                <w:bottom w:val="nil"/>
                <w:right w:val="nil"/>
                <w:between w:val="nil"/>
              </w:pBdr>
              <w:rPr>
                <w:color w:val="000000"/>
              </w:rPr>
            </w:pPr>
            <w:r>
              <w:rPr>
                <w:color w:val="000000"/>
              </w:rPr>
              <w:t>57˚</w:t>
            </w:r>
          </w:p>
        </w:tc>
      </w:tr>
      <w:tr w:rsidR="0056645C" w14:paraId="1E96126C" w14:textId="77777777" w:rsidTr="006F6176">
        <w:trPr>
          <w:trHeight w:val="315"/>
          <w:trPrChange w:id="321" w:author="Natasha (Tash) Hardy" w:date="2024-03-24T11:00:00Z">
            <w:trPr>
              <w:trHeight w:val="315"/>
            </w:trPr>
          </w:trPrChange>
        </w:trPr>
        <w:tc>
          <w:tcPr>
            <w:tcW w:w="1221" w:type="dxa"/>
            <w:tcBorders>
              <w:top w:val="nil"/>
              <w:left w:val="nil"/>
              <w:bottom w:val="single" w:sz="4" w:space="0" w:color="000000"/>
              <w:right w:val="nil"/>
            </w:tcBorders>
            <w:shd w:val="clear" w:color="auto" w:fill="auto"/>
            <w:vAlign w:val="bottom"/>
            <w:tcPrChange w:id="322" w:author="Natasha (Tash) Hardy" w:date="2024-03-24T11:00:00Z">
              <w:tcPr>
                <w:tcW w:w="1221" w:type="dxa"/>
                <w:tcBorders>
                  <w:top w:val="nil"/>
                  <w:left w:val="nil"/>
                  <w:bottom w:val="single" w:sz="4" w:space="0" w:color="000000"/>
                  <w:right w:val="nil"/>
                </w:tcBorders>
                <w:shd w:val="clear" w:color="auto" w:fill="auto"/>
                <w:vAlign w:val="bottom"/>
              </w:tcPr>
            </w:tcPrChange>
          </w:tcPr>
          <w:p w14:paraId="158895A6" w14:textId="77777777" w:rsidR="0056645C" w:rsidRDefault="0056645C">
            <w:pPr>
              <w:pBdr>
                <w:top w:val="nil"/>
                <w:left w:val="nil"/>
                <w:bottom w:val="nil"/>
                <w:right w:val="nil"/>
                <w:between w:val="nil"/>
              </w:pBdr>
              <w:rPr>
                <w:color w:val="000000"/>
              </w:rPr>
            </w:pPr>
          </w:p>
        </w:tc>
        <w:tc>
          <w:tcPr>
            <w:tcW w:w="1659" w:type="dxa"/>
            <w:tcBorders>
              <w:top w:val="nil"/>
              <w:left w:val="nil"/>
              <w:bottom w:val="single" w:sz="4" w:space="0" w:color="000000"/>
              <w:right w:val="nil"/>
            </w:tcBorders>
            <w:shd w:val="clear" w:color="auto" w:fill="auto"/>
            <w:vAlign w:val="bottom"/>
            <w:tcPrChange w:id="323" w:author="Natasha (Tash) Hardy" w:date="2024-03-24T11:00:00Z">
              <w:tcPr>
                <w:tcW w:w="1659" w:type="dxa"/>
                <w:tcBorders>
                  <w:top w:val="nil"/>
                  <w:left w:val="nil"/>
                  <w:bottom w:val="single" w:sz="4" w:space="0" w:color="000000"/>
                  <w:right w:val="nil"/>
                </w:tcBorders>
                <w:shd w:val="clear" w:color="auto" w:fill="auto"/>
                <w:vAlign w:val="bottom"/>
              </w:tcPr>
            </w:tcPrChange>
          </w:tcPr>
          <w:p w14:paraId="33E1CCE9" w14:textId="77777777" w:rsidR="0056645C" w:rsidRDefault="00000000">
            <w:pPr>
              <w:pBdr>
                <w:top w:val="nil"/>
                <w:left w:val="nil"/>
                <w:bottom w:val="nil"/>
                <w:right w:val="nil"/>
                <w:between w:val="nil"/>
              </w:pBdr>
              <w:rPr>
                <w:color w:val="000000"/>
              </w:rPr>
            </w:pPr>
            <w:r>
              <w:rPr>
                <w:color w:val="000000"/>
              </w:rPr>
              <w:t xml:space="preserve">12Sh (R) </w:t>
            </w:r>
          </w:p>
        </w:tc>
        <w:tc>
          <w:tcPr>
            <w:tcW w:w="992" w:type="dxa"/>
            <w:tcBorders>
              <w:top w:val="nil"/>
              <w:left w:val="nil"/>
              <w:bottom w:val="single" w:sz="4" w:space="0" w:color="000000"/>
              <w:right w:val="nil"/>
            </w:tcBorders>
            <w:shd w:val="clear" w:color="auto" w:fill="auto"/>
            <w:vAlign w:val="bottom"/>
            <w:tcPrChange w:id="324" w:author="Natasha (Tash) Hardy" w:date="2024-03-24T11:00:00Z">
              <w:tcPr>
                <w:tcW w:w="992" w:type="dxa"/>
                <w:tcBorders>
                  <w:top w:val="nil"/>
                  <w:left w:val="nil"/>
                  <w:bottom w:val="single" w:sz="4" w:space="0" w:color="000000"/>
                  <w:right w:val="nil"/>
                </w:tcBorders>
                <w:shd w:val="clear" w:color="auto" w:fill="auto"/>
                <w:vAlign w:val="bottom"/>
              </w:tcPr>
            </w:tcPrChange>
          </w:tcPr>
          <w:p w14:paraId="787EC4AF" w14:textId="77777777" w:rsidR="0056645C" w:rsidRDefault="0056645C">
            <w:pPr>
              <w:pBdr>
                <w:top w:val="nil"/>
                <w:left w:val="nil"/>
                <w:bottom w:val="nil"/>
                <w:right w:val="nil"/>
                <w:between w:val="nil"/>
              </w:pBdr>
              <w:rPr>
                <w:color w:val="000000"/>
              </w:rPr>
            </w:pPr>
          </w:p>
        </w:tc>
        <w:tc>
          <w:tcPr>
            <w:tcW w:w="1373" w:type="dxa"/>
            <w:tcBorders>
              <w:top w:val="nil"/>
              <w:left w:val="nil"/>
              <w:bottom w:val="single" w:sz="4" w:space="0" w:color="000000"/>
              <w:right w:val="nil"/>
            </w:tcBorders>
            <w:shd w:val="clear" w:color="auto" w:fill="auto"/>
            <w:vAlign w:val="bottom"/>
            <w:tcPrChange w:id="325" w:author="Natasha (Tash) Hardy" w:date="2024-03-24T11:00:00Z">
              <w:tcPr>
                <w:tcW w:w="808" w:type="dxa"/>
                <w:tcBorders>
                  <w:top w:val="nil"/>
                  <w:left w:val="nil"/>
                  <w:bottom w:val="single" w:sz="4" w:space="0" w:color="000000"/>
                  <w:right w:val="nil"/>
                </w:tcBorders>
                <w:shd w:val="clear" w:color="auto" w:fill="auto"/>
                <w:vAlign w:val="bottom"/>
              </w:tcPr>
            </w:tcPrChange>
          </w:tcPr>
          <w:p w14:paraId="324C56B3" w14:textId="77777777" w:rsidR="0056645C" w:rsidRDefault="0056645C">
            <w:pPr>
              <w:pBdr>
                <w:top w:val="nil"/>
                <w:left w:val="nil"/>
                <w:bottom w:val="nil"/>
                <w:right w:val="nil"/>
                <w:between w:val="nil"/>
              </w:pBdr>
              <w:rPr>
                <w:color w:val="000000"/>
                <w:sz w:val="20"/>
                <w:szCs w:val="20"/>
              </w:rPr>
            </w:pPr>
          </w:p>
        </w:tc>
        <w:tc>
          <w:tcPr>
            <w:tcW w:w="4295" w:type="dxa"/>
            <w:tcBorders>
              <w:top w:val="nil"/>
              <w:left w:val="nil"/>
              <w:bottom w:val="single" w:sz="4" w:space="0" w:color="000000"/>
              <w:right w:val="nil"/>
            </w:tcBorders>
            <w:shd w:val="clear" w:color="auto" w:fill="auto"/>
            <w:vAlign w:val="bottom"/>
            <w:tcPrChange w:id="326" w:author="Natasha (Tash) Hardy" w:date="2024-03-24T11:00:00Z">
              <w:tcPr>
                <w:tcW w:w="4860" w:type="dxa"/>
                <w:tcBorders>
                  <w:top w:val="nil"/>
                  <w:left w:val="nil"/>
                  <w:bottom w:val="single" w:sz="4" w:space="0" w:color="000000"/>
                  <w:right w:val="nil"/>
                </w:tcBorders>
                <w:shd w:val="clear" w:color="auto" w:fill="auto"/>
                <w:vAlign w:val="bottom"/>
              </w:tcPr>
            </w:tcPrChange>
          </w:tcPr>
          <w:p w14:paraId="35A6E4E0" w14:textId="77777777" w:rsidR="0056645C" w:rsidRDefault="00000000">
            <w:pPr>
              <w:pBdr>
                <w:top w:val="nil"/>
                <w:left w:val="nil"/>
                <w:bottom w:val="nil"/>
                <w:right w:val="nil"/>
                <w:between w:val="nil"/>
              </w:pBdr>
              <w:rPr>
                <w:color w:val="000000"/>
              </w:rPr>
            </w:pPr>
            <w:r>
              <w:rPr>
                <w:color w:val="000000"/>
              </w:rPr>
              <w:t>CCTTGACCTGTCTTGTTAGC</w:t>
            </w:r>
          </w:p>
        </w:tc>
        <w:tc>
          <w:tcPr>
            <w:tcW w:w="1521" w:type="dxa"/>
            <w:tcBorders>
              <w:top w:val="nil"/>
              <w:left w:val="nil"/>
              <w:bottom w:val="single" w:sz="4" w:space="0" w:color="000000"/>
              <w:right w:val="nil"/>
            </w:tcBorders>
            <w:shd w:val="clear" w:color="auto" w:fill="auto"/>
            <w:vAlign w:val="bottom"/>
            <w:tcPrChange w:id="327" w:author="Natasha (Tash) Hardy" w:date="2024-03-24T11:00:00Z">
              <w:tcPr>
                <w:tcW w:w="1521" w:type="dxa"/>
                <w:tcBorders>
                  <w:top w:val="nil"/>
                  <w:left w:val="nil"/>
                  <w:bottom w:val="single" w:sz="4" w:space="0" w:color="000000"/>
                  <w:right w:val="nil"/>
                </w:tcBorders>
                <w:shd w:val="clear" w:color="auto" w:fill="auto"/>
                <w:vAlign w:val="bottom"/>
              </w:tcPr>
            </w:tcPrChange>
          </w:tcPr>
          <w:p w14:paraId="5EA722AA" w14:textId="77777777" w:rsidR="0056645C" w:rsidRDefault="0056645C">
            <w:pPr>
              <w:pBdr>
                <w:top w:val="nil"/>
                <w:left w:val="nil"/>
                <w:bottom w:val="nil"/>
                <w:right w:val="nil"/>
                <w:between w:val="nil"/>
              </w:pBdr>
              <w:rPr>
                <w:color w:val="000000"/>
              </w:rPr>
            </w:pPr>
          </w:p>
        </w:tc>
        <w:tc>
          <w:tcPr>
            <w:tcW w:w="1539" w:type="dxa"/>
            <w:tcBorders>
              <w:top w:val="nil"/>
              <w:left w:val="nil"/>
              <w:bottom w:val="single" w:sz="4" w:space="0" w:color="000000"/>
              <w:right w:val="nil"/>
            </w:tcBorders>
            <w:shd w:val="clear" w:color="auto" w:fill="auto"/>
            <w:vAlign w:val="bottom"/>
            <w:tcPrChange w:id="328" w:author="Natasha (Tash) Hardy" w:date="2024-03-24T11:00:00Z">
              <w:tcPr>
                <w:tcW w:w="1539" w:type="dxa"/>
                <w:tcBorders>
                  <w:top w:val="nil"/>
                  <w:left w:val="nil"/>
                  <w:bottom w:val="single" w:sz="4" w:space="0" w:color="000000"/>
                  <w:right w:val="nil"/>
                </w:tcBorders>
                <w:shd w:val="clear" w:color="auto" w:fill="auto"/>
                <w:vAlign w:val="bottom"/>
              </w:tcPr>
            </w:tcPrChange>
          </w:tcPr>
          <w:p w14:paraId="4CE9C3ED" w14:textId="77777777" w:rsidR="0056645C" w:rsidRDefault="0056645C">
            <w:pPr>
              <w:pBdr>
                <w:top w:val="nil"/>
                <w:left w:val="nil"/>
                <w:bottom w:val="nil"/>
                <w:right w:val="nil"/>
                <w:between w:val="nil"/>
              </w:pBdr>
              <w:rPr>
                <w:color w:val="000000"/>
                <w:sz w:val="20"/>
                <w:szCs w:val="20"/>
              </w:rPr>
            </w:pPr>
          </w:p>
        </w:tc>
        <w:tc>
          <w:tcPr>
            <w:tcW w:w="1360" w:type="dxa"/>
            <w:tcBorders>
              <w:top w:val="nil"/>
              <w:left w:val="nil"/>
              <w:bottom w:val="single" w:sz="4" w:space="0" w:color="000000"/>
              <w:right w:val="nil"/>
            </w:tcBorders>
            <w:shd w:val="clear" w:color="auto" w:fill="auto"/>
            <w:vAlign w:val="bottom"/>
            <w:tcPrChange w:id="329" w:author="Natasha (Tash) Hardy" w:date="2024-03-24T11:00:00Z">
              <w:tcPr>
                <w:tcW w:w="1360" w:type="dxa"/>
                <w:tcBorders>
                  <w:top w:val="nil"/>
                  <w:left w:val="nil"/>
                  <w:bottom w:val="single" w:sz="4" w:space="0" w:color="000000"/>
                  <w:right w:val="nil"/>
                </w:tcBorders>
                <w:shd w:val="clear" w:color="auto" w:fill="auto"/>
                <w:vAlign w:val="bottom"/>
              </w:tcPr>
            </w:tcPrChange>
          </w:tcPr>
          <w:p w14:paraId="3F0E31B7" w14:textId="77777777" w:rsidR="0056645C" w:rsidRDefault="0056645C">
            <w:pPr>
              <w:pBdr>
                <w:top w:val="nil"/>
                <w:left w:val="nil"/>
                <w:bottom w:val="nil"/>
                <w:right w:val="nil"/>
                <w:between w:val="nil"/>
              </w:pBdr>
              <w:rPr>
                <w:color w:val="000000"/>
                <w:sz w:val="20"/>
                <w:szCs w:val="20"/>
              </w:rPr>
            </w:pPr>
          </w:p>
        </w:tc>
      </w:tr>
    </w:tbl>
    <w:p w14:paraId="7E4D8402" w14:textId="77777777" w:rsidR="0056645C" w:rsidRDefault="0056645C">
      <w:pPr>
        <w:pBdr>
          <w:top w:val="nil"/>
          <w:left w:val="nil"/>
          <w:bottom w:val="nil"/>
          <w:right w:val="nil"/>
          <w:between w:val="nil"/>
        </w:pBdr>
        <w:rPr>
          <w:color w:val="000000"/>
        </w:rPr>
        <w:sectPr w:rsidR="0056645C" w:rsidSect="001712B7">
          <w:pgSz w:w="16840" w:h="11900" w:orient="landscape"/>
          <w:pgMar w:top="1440" w:right="1800" w:bottom="1440" w:left="1800" w:header="708" w:footer="708" w:gutter="0"/>
          <w:cols w:space="720"/>
        </w:sectPr>
      </w:pPr>
    </w:p>
    <w:p w14:paraId="7ECE4B91" w14:textId="77777777" w:rsidR="0056645C" w:rsidRDefault="00000000">
      <w:pPr>
        <w:pStyle w:val="Heading2"/>
        <w:rPr>
          <w:b w:val="0"/>
        </w:rPr>
      </w:pPr>
      <w:r>
        <w:lastRenderedPageBreak/>
        <w:t>Figure Legends</w:t>
      </w:r>
    </w:p>
    <w:p w14:paraId="4B35E9D8" w14:textId="77777777" w:rsidR="0056645C" w:rsidRDefault="0056645C">
      <w:pPr>
        <w:rPr>
          <w:color w:val="000000"/>
        </w:rPr>
      </w:pPr>
    </w:p>
    <w:p w14:paraId="6E58DA29" w14:textId="77777777" w:rsidR="0056645C" w:rsidRDefault="00000000">
      <w:pPr>
        <w:pBdr>
          <w:top w:val="nil"/>
          <w:left w:val="nil"/>
          <w:bottom w:val="nil"/>
          <w:right w:val="nil"/>
          <w:between w:val="nil"/>
        </w:pBdr>
        <w:rPr>
          <w:color w:val="000000"/>
        </w:rPr>
      </w:pPr>
      <w:r>
        <w:rPr>
          <w:b/>
          <w:color w:val="000000"/>
        </w:rPr>
        <w:t>Figure 1.</w:t>
      </w:r>
      <w:r>
        <w:rPr>
          <w:color w:val="000000"/>
        </w:rPr>
        <w:t xml:space="preserve"> a) Long-nosed fur seal scat collection sites (n = total number of samples), including pup abundances for sampling locations (McIntosh et al., 2014) as an index of seal population relative importance of sites. Sampled sites were Cape Bridgewater (38.3013° S, 141.4062° E) and nearby Deen Maar Island (formerly </w:t>
      </w:r>
      <w:r>
        <w:rPr>
          <w:rFonts w:ascii="Times New Roman" w:eastAsia="Times New Roman" w:hAnsi="Times New Roman" w:cs="Times New Roman"/>
          <w:color w:val="000000"/>
        </w:rPr>
        <w:t xml:space="preserve">Lady Julia Percy Island, </w:t>
      </w:r>
      <w:r>
        <w:rPr>
          <w:color w:val="000000"/>
        </w:rPr>
        <w:t xml:space="preserve">38.4161° S, 142.0038° E) from western Bass Strait, Victoria; Gabo Island in eastern Bass Strait, Victoria (37.5649° S, 149.9133° E); and Barunguba (formerly known as Montague Island 36.2510° S, 150.2270° E) at the </w:t>
      </w:r>
      <w:proofErr w:type="spellStart"/>
      <w:r>
        <w:rPr>
          <w:color w:val="000000"/>
        </w:rPr>
        <w:t>northeastern</w:t>
      </w:r>
      <w:proofErr w:type="spellEnd"/>
      <w:r>
        <w:rPr>
          <w:color w:val="000000"/>
        </w:rPr>
        <w:t xml:space="preserve"> breeding range in New South Wales (NSW). Species distributions shown for b) long-nosed fur seals and c) little penguins (data from ALA, 2019).</w:t>
      </w:r>
    </w:p>
    <w:p w14:paraId="61B636CD" w14:textId="77777777" w:rsidR="0056645C" w:rsidRDefault="0056645C">
      <w:pPr>
        <w:pBdr>
          <w:top w:val="nil"/>
          <w:left w:val="nil"/>
          <w:bottom w:val="nil"/>
          <w:right w:val="nil"/>
          <w:between w:val="nil"/>
        </w:pBdr>
        <w:rPr>
          <w:color w:val="000000"/>
        </w:rPr>
      </w:pPr>
    </w:p>
    <w:p w14:paraId="2661437F" w14:textId="77777777" w:rsidR="0056645C" w:rsidRDefault="00000000">
      <w:pPr>
        <w:pBdr>
          <w:top w:val="nil"/>
          <w:left w:val="nil"/>
          <w:bottom w:val="nil"/>
          <w:right w:val="nil"/>
          <w:between w:val="nil"/>
        </w:pBdr>
        <w:rPr>
          <w:color w:val="000000"/>
        </w:rPr>
      </w:pPr>
      <w:r>
        <w:rPr>
          <w:b/>
          <w:color w:val="000000"/>
        </w:rPr>
        <w:t xml:space="preserve">Figure 2. </w:t>
      </w:r>
      <w:r>
        <w:rPr>
          <w:color w:val="000000"/>
        </w:rPr>
        <w:t xml:space="preserve">a) A long-nosed fur seal, </w:t>
      </w:r>
      <w:r>
        <w:rPr>
          <w:i/>
          <w:color w:val="000000"/>
        </w:rPr>
        <w:t xml:space="preserve">Arctocephalus </w:t>
      </w:r>
      <w:proofErr w:type="spellStart"/>
      <w:r>
        <w:rPr>
          <w:i/>
          <w:color w:val="000000"/>
        </w:rPr>
        <w:t>forsteri</w:t>
      </w:r>
      <w:proofErr w:type="spellEnd"/>
      <w:r>
        <w:rPr>
          <w:color w:val="000000"/>
        </w:rPr>
        <w:t xml:space="preserve">, from </w:t>
      </w:r>
      <w:proofErr w:type="spellStart"/>
      <w:r>
        <w:rPr>
          <w:color w:val="000000"/>
        </w:rPr>
        <w:t>Barunguba</w:t>
      </w:r>
      <w:proofErr w:type="spellEnd"/>
      <w:r>
        <w:rPr>
          <w:color w:val="000000"/>
        </w:rPr>
        <w:t xml:space="preserve">, NSW; b) the little penguin, </w:t>
      </w:r>
      <w:proofErr w:type="spellStart"/>
      <w:r>
        <w:rPr>
          <w:i/>
          <w:color w:val="000000"/>
        </w:rPr>
        <w:t>Eudyptula</w:t>
      </w:r>
      <w:proofErr w:type="spellEnd"/>
      <w:r>
        <w:rPr>
          <w:i/>
          <w:color w:val="000000"/>
        </w:rPr>
        <w:t xml:space="preserve"> minor</w:t>
      </w:r>
      <w:r>
        <w:rPr>
          <w:color w:val="000000"/>
        </w:rPr>
        <w:t>, often burrowing near fur seal colonies; c) and d) seabird remains are conspicuous at long-nosed fur seal haul-outs and colonies, among scats and regurgitates.</w:t>
      </w:r>
    </w:p>
    <w:p w14:paraId="7C671DA0" w14:textId="77777777" w:rsidR="0056645C" w:rsidRDefault="0056645C">
      <w:pPr>
        <w:pBdr>
          <w:top w:val="nil"/>
          <w:left w:val="nil"/>
          <w:bottom w:val="nil"/>
          <w:right w:val="nil"/>
          <w:between w:val="nil"/>
        </w:pBdr>
        <w:rPr>
          <w:color w:val="000000"/>
        </w:rPr>
      </w:pPr>
    </w:p>
    <w:p w14:paraId="1AE86FB3" w14:textId="77777777" w:rsidR="0056645C" w:rsidRDefault="00000000">
      <w:pPr>
        <w:pBdr>
          <w:top w:val="nil"/>
          <w:left w:val="nil"/>
          <w:bottom w:val="nil"/>
          <w:right w:val="nil"/>
          <w:between w:val="nil"/>
        </w:pBdr>
        <w:rPr>
          <w:color w:val="000000"/>
        </w:rPr>
      </w:pPr>
      <w:r>
        <w:rPr>
          <w:b/>
          <w:color w:val="000000"/>
        </w:rPr>
        <w:t>Figure 3.</w:t>
      </w:r>
      <w:r>
        <w:rPr>
          <w:color w:val="000000"/>
        </w:rPr>
        <w:t xml:space="preserve"> Detections of a) seabird and b) little penguin diagnostic hard-parts (‘HP’) and DNA (‘DNA’), as a percentage of all long-nosed fur seal samples (n = 99). We report all genetic sequences obtained from standard sequence quality control and filtering ‘DNA (all)’, and for samples that contained large sequence quantities of sequences ‘DNA (abundant)’ (&gt; 90% of filtered sequences); and the number of samples that contained both the morphological and genetic remains of the same seabird (‘same taxon’). </w:t>
      </w:r>
    </w:p>
    <w:p w14:paraId="6211E125" w14:textId="77777777" w:rsidR="0056645C" w:rsidRDefault="0056645C">
      <w:pPr>
        <w:pBdr>
          <w:top w:val="nil"/>
          <w:left w:val="nil"/>
          <w:bottom w:val="nil"/>
          <w:right w:val="nil"/>
          <w:between w:val="nil"/>
        </w:pBdr>
        <w:rPr>
          <w:color w:val="000000"/>
        </w:rPr>
      </w:pPr>
    </w:p>
    <w:p w14:paraId="62F72E58" w14:textId="77777777" w:rsidR="0056645C" w:rsidRDefault="00000000">
      <w:pPr>
        <w:pBdr>
          <w:top w:val="nil"/>
          <w:left w:val="nil"/>
          <w:bottom w:val="nil"/>
          <w:right w:val="nil"/>
          <w:between w:val="nil"/>
        </w:pBdr>
        <w:rPr>
          <w:color w:val="000000"/>
        </w:rPr>
      </w:pPr>
      <w:r>
        <w:rPr>
          <w:b/>
          <w:color w:val="000000"/>
        </w:rPr>
        <w:t xml:space="preserve">Figure 4. </w:t>
      </w:r>
      <w:r>
        <w:rPr>
          <w:color w:val="000000"/>
        </w:rPr>
        <w:t>The diversity of seabirds identified</w:t>
      </w:r>
      <w:r>
        <w:rPr>
          <w:b/>
          <w:color w:val="000000"/>
        </w:rPr>
        <w:t xml:space="preserve"> </w:t>
      </w:r>
      <w:r>
        <w:rPr>
          <w:color w:val="000000"/>
        </w:rPr>
        <w:t>in long-nosed fur seal samples: a) using hard-part analyses (n = 29) and b) using DNA</w:t>
      </w:r>
      <w:r>
        <w:t xml:space="preserve"> metabarcoding</w:t>
      </w:r>
      <w:r>
        <w:rPr>
          <w:color w:val="000000"/>
        </w:rPr>
        <w:t xml:space="preserve"> (n = 21). GI = Gabo Island.</w:t>
      </w:r>
    </w:p>
    <w:p w14:paraId="3FB9C102" w14:textId="77777777" w:rsidR="0056645C" w:rsidRDefault="0056645C">
      <w:pPr>
        <w:pBdr>
          <w:top w:val="nil"/>
          <w:left w:val="nil"/>
          <w:bottom w:val="nil"/>
          <w:right w:val="nil"/>
          <w:between w:val="nil"/>
        </w:pBdr>
      </w:pPr>
    </w:p>
    <w:p w14:paraId="542E37CD" w14:textId="77777777" w:rsidR="0056645C" w:rsidRDefault="00000000">
      <w:pPr>
        <w:rPr>
          <w:rFonts w:ascii="Times New Roman" w:eastAsia="Times New Roman" w:hAnsi="Times New Roman" w:cs="Times New Roman"/>
        </w:rPr>
      </w:pPr>
      <w:r>
        <w:rPr>
          <w:rFonts w:ascii="Times New Roman" w:eastAsia="Times New Roman" w:hAnsi="Times New Roman" w:cs="Times New Roman"/>
          <w:b/>
        </w:rPr>
        <w:t xml:space="preserve">Figure 5. </w:t>
      </w:r>
      <w:r>
        <w:rPr>
          <w:rFonts w:ascii="Times New Roman" w:eastAsia="Times New Roman" w:hAnsi="Times New Roman" w:cs="Times New Roman"/>
        </w:rPr>
        <w:t>Relative genetic contribution within seabird-positive long-nosed fur seal samples (n = 21) of seabird taxa identified and illustrated as a proportion of DNA abundance recovered for each taxon within each sample, and for locations and sampling times.</w:t>
      </w:r>
    </w:p>
    <w:p w14:paraId="0C1F97A8" w14:textId="77777777" w:rsidR="0056645C" w:rsidRDefault="0056645C">
      <w:pPr>
        <w:pBdr>
          <w:top w:val="nil"/>
          <w:left w:val="nil"/>
          <w:bottom w:val="nil"/>
          <w:right w:val="nil"/>
          <w:between w:val="nil"/>
        </w:pBdr>
      </w:pPr>
    </w:p>
    <w:p w14:paraId="3309B5E3" w14:textId="77777777" w:rsidR="0056645C" w:rsidRDefault="00000000">
      <w:pPr>
        <w:pBdr>
          <w:top w:val="nil"/>
          <w:left w:val="nil"/>
          <w:bottom w:val="nil"/>
          <w:right w:val="nil"/>
          <w:between w:val="nil"/>
        </w:pBdr>
        <w:rPr>
          <w:color w:val="000000"/>
        </w:rPr>
        <w:sectPr w:rsidR="0056645C" w:rsidSect="001712B7">
          <w:headerReference w:type="even" r:id="rId56"/>
          <w:footerReference w:type="default" r:id="rId57"/>
          <w:headerReference w:type="first" r:id="rId58"/>
          <w:pgSz w:w="11900" w:h="16840"/>
          <w:pgMar w:top="1440" w:right="1440" w:bottom="1440" w:left="1440" w:header="720" w:footer="720" w:gutter="0"/>
          <w:cols w:space="720"/>
        </w:sectPr>
      </w:pPr>
      <w:r>
        <w:rPr>
          <w:b/>
          <w:color w:val="000000"/>
        </w:rPr>
        <w:t xml:space="preserve">Figure </w:t>
      </w:r>
      <w:r>
        <w:rPr>
          <w:b/>
        </w:rPr>
        <w:t>6</w:t>
      </w:r>
      <w:r>
        <w:rPr>
          <w:b/>
          <w:color w:val="000000"/>
        </w:rPr>
        <w:t>.</w:t>
      </w:r>
      <w:r>
        <w:rPr>
          <w:color w:val="000000"/>
        </w:rPr>
        <w:t xml:space="preserve"> Little penguin genetic diversity detected from sequences from the avian specific Bird12sa/h assay (for ~230 bp 12S rRNA gene): a) presented as a minimum spanning network of five distinct haplotypes, and b) number of haplotypes contained within each penguin-positive sample, including haplotype sequence abundances within samples. </w:t>
      </w:r>
    </w:p>
    <w:p w14:paraId="1693A59A" w14:textId="77777777" w:rsidR="0056645C" w:rsidRDefault="00000000">
      <w:pPr>
        <w:pStyle w:val="Heading2"/>
      </w:pPr>
      <w:r>
        <w:lastRenderedPageBreak/>
        <w:t>Figures</w:t>
      </w:r>
    </w:p>
    <w:p w14:paraId="3944BA25" w14:textId="77777777" w:rsidR="0056645C" w:rsidRDefault="0056645C">
      <w:pPr>
        <w:pBdr>
          <w:top w:val="nil"/>
          <w:left w:val="nil"/>
          <w:bottom w:val="nil"/>
          <w:right w:val="nil"/>
          <w:between w:val="nil"/>
        </w:pBdr>
        <w:rPr>
          <w:color w:val="000000"/>
        </w:rPr>
      </w:pPr>
    </w:p>
    <w:p w14:paraId="1CA5F5EF" w14:textId="77777777" w:rsidR="0056645C" w:rsidRDefault="00000000">
      <w:pPr>
        <w:pBdr>
          <w:top w:val="nil"/>
          <w:left w:val="nil"/>
          <w:bottom w:val="nil"/>
          <w:right w:val="nil"/>
          <w:between w:val="nil"/>
        </w:pBdr>
        <w:rPr>
          <w:b/>
          <w:color w:val="000000"/>
        </w:rPr>
      </w:pPr>
      <w:r>
        <w:rPr>
          <w:b/>
          <w:noProof/>
          <w:color w:val="000000"/>
        </w:rPr>
        <w:drawing>
          <wp:inline distT="0" distB="0" distL="0" distR="0" wp14:anchorId="7074FF1B" wp14:editId="536B9157">
            <wp:extent cx="5727700" cy="5727700"/>
            <wp:effectExtent l="0" t="0" r="0" b="0"/>
            <wp:docPr id="1680423408" name="image5.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Map&#10;&#10;Description automatically generated"/>
                    <pic:cNvPicPr preferRelativeResize="0"/>
                  </pic:nvPicPr>
                  <pic:blipFill>
                    <a:blip r:embed="rId59"/>
                    <a:srcRect/>
                    <a:stretch>
                      <a:fillRect/>
                    </a:stretch>
                  </pic:blipFill>
                  <pic:spPr>
                    <a:xfrm>
                      <a:off x="0" y="0"/>
                      <a:ext cx="5727700" cy="5727700"/>
                    </a:xfrm>
                    <a:prstGeom prst="rect">
                      <a:avLst/>
                    </a:prstGeom>
                    <a:ln/>
                  </pic:spPr>
                </pic:pic>
              </a:graphicData>
            </a:graphic>
          </wp:inline>
        </w:drawing>
      </w:r>
    </w:p>
    <w:p w14:paraId="25D89928" w14:textId="77777777" w:rsidR="0056645C" w:rsidRDefault="00000000">
      <w:pPr>
        <w:pBdr>
          <w:top w:val="nil"/>
          <w:left w:val="nil"/>
          <w:bottom w:val="nil"/>
          <w:right w:val="nil"/>
          <w:between w:val="nil"/>
        </w:pBdr>
        <w:rPr>
          <w:color w:val="000000"/>
        </w:rPr>
        <w:sectPr w:rsidR="0056645C" w:rsidSect="001712B7">
          <w:headerReference w:type="even" r:id="rId60"/>
          <w:headerReference w:type="default" r:id="rId61"/>
          <w:footerReference w:type="default" r:id="rId62"/>
          <w:headerReference w:type="first" r:id="rId63"/>
          <w:pgSz w:w="11900" w:h="16840"/>
          <w:pgMar w:top="1440" w:right="1440" w:bottom="1440" w:left="1440" w:header="720" w:footer="720" w:gutter="0"/>
          <w:cols w:space="720"/>
        </w:sectPr>
      </w:pPr>
      <w:r>
        <w:rPr>
          <w:b/>
          <w:color w:val="000000"/>
        </w:rPr>
        <w:t>Figure 1.</w:t>
      </w:r>
    </w:p>
    <w:p w14:paraId="01786A61" w14:textId="77777777" w:rsidR="0056645C" w:rsidRDefault="0056645C">
      <w:pPr>
        <w:pBdr>
          <w:top w:val="nil"/>
          <w:left w:val="nil"/>
          <w:bottom w:val="nil"/>
          <w:right w:val="nil"/>
          <w:between w:val="nil"/>
        </w:pBdr>
        <w:rPr>
          <w:color w:val="000000"/>
        </w:rPr>
      </w:pPr>
    </w:p>
    <w:p w14:paraId="0395AC5C" w14:textId="77777777" w:rsidR="0056645C" w:rsidRDefault="00000000">
      <w:pPr>
        <w:pBdr>
          <w:top w:val="nil"/>
          <w:left w:val="nil"/>
          <w:bottom w:val="nil"/>
          <w:right w:val="nil"/>
          <w:between w:val="nil"/>
        </w:pBdr>
        <w:rPr>
          <w:color w:val="000000"/>
        </w:rPr>
      </w:pPr>
      <w:r>
        <w:rPr>
          <w:noProof/>
          <w:color w:val="000000"/>
        </w:rPr>
        <w:drawing>
          <wp:inline distT="0" distB="0" distL="0" distR="0" wp14:anchorId="60B38B0C" wp14:editId="62EA4065">
            <wp:extent cx="5727700" cy="3773170"/>
            <wp:effectExtent l="0" t="0" r="0" b="0"/>
            <wp:docPr id="1680423410" name="image14.png" descr="A picture containing outdoor,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outdoor, different&#10;&#10;Description automatically generated"/>
                    <pic:cNvPicPr preferRelativeResize="0"/>
                  </pic:nvPicPr>
                  <pic:blipFill>
                    <a:blip r:embed="rId64"/>
                    <a:srcRect/>
                    <a:stretch>
                      <a:fillRect/>
                    </a:stretch>
                  </pic:blipFill>
                  <pic:spPr>
                    <a:xfrm>
                      <a:off x="0" y="0"/>
                      <a:ext cx="5727700" cy="3773170"/>
                    </a:xfrm>
                    <a:prstGeom prst="rect">
                      <a:avLst/>
                    </a:prstGeom>
                    <a:ln/>
                  </pic:spPr>
                </pic:pic>
              </a:graphicData>
            </a:graphic>
          </wp:inline>
        </w:drawing>
      </w:r>
    </w:p>
    <w:p w14:paraId="200203D7" w14:textId="77777777" w:rsidR="0056645C" w:rsidRDefault="00000000">
      <w:pPr>
        <w:pBdr>
          <w:top w:val="nil"/>
          <w:left w:val="nil"/>
          <w:bottom w:val="nil"/>
          <w:right w:val="nil"/>
          <w:between w:val="nil"/>
        </w:pBdr>
        <w:rPr>
          <w:color w:val="000000"/>
        </w:rPr>
        <w:sectPr w:rsidR="0056645C" w:rsidSect="001712B7">
          <w:headerReference w:type="even" r:id="rId65"/>
          <w:headerReference w:type="default" r:id="rId66"/>
          <w:footerReference w:type="default" r:id="rId67"/>
          <w:headerReference w:type="first" r:id="rId68"/>
          <w:pgSz w:w="11900" w:h="16840"/>
          <w:pgMar w:top="1440" w:right="1440" w:bottom="1797" w:left="1440" w:header="720" w:footer="720" w:gutter="0"/>
          <w:cols w:space="720"/>
        </w:sectPr>
      </w:pPr>
      <w:r>
        <w:rPr>
          <w:b/>
          <w:color w:val="000000"/>
        </w:rPr>
        <w:t>Figure 2.</w:t>
      </w:r>
    </w:p>
    <w:p w14:paraId="085A19DA" w14:textId="77777777" w:rsidR="0056645C" w:rsidRDefault="0056645C">
      <w:pPr>
        <w:pBdr>
          <w:top w:val="nil"/>
          <w:left w:val="nil"/>
          <w:bottom w:val="nil"/>
          <w:right w:val="nil"/>
          <w:between w:val="nil"/>
        </w:pBdr>
        <w:rPr>
          <w:color w:val="000000"/>
        </w:rPr>
      </w:pPr>
    </w:p>
    <w:p w14:paraId="039E67A6" w14:textId="77777777" w:rsidR="0056645C" w:rsidRDefault="00000000">
      <w:pPr>
        <w:pBdr>
          <w:top w:val="nil"/>
          <w:left w:val="nil"/>
          <w:bottom w:val="nil"/>
          <w:right w:val="nil"/>
          <w:between w:val="nil"/>
        </w:pBdr>
        <w:rPr>
          <w:color w:val="000000"/>
        </w:rPr>
      </w:pPr>
      <w:r>
        <w:rPr>
          <w:noProof/>
          <w:color w:val="000000"/>
        </w:rPr>
        <w:drawing>
          <wp:inline distT="0" distB="0" distL="0" distR="0" wp14:anchorId="4FB55841" wp14:editId="7B078F39">
            <wp:extent cx="5727700" cy="5727700"/>
            <wp:effectExtent l="0" t="0" r="0" b="0"/>
            <wp:docPr id="16804234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27700" cy="5727700"/>
                    </a:xfrm>
                    <a:prstGeom prst="rect">
                      <a:avLst/>
                    </a:prstGeom>
                    <a:ln/>
                  </pic:spPr>
                </pic:pic>
              </a:graphicData>
            </a:graphic>
          </wp:inline>
        </w:drawing>
      </w:r>
    </w:p>
    <w:p w14:paraId="6EFB03E9" w14:textId="77777777" w:rsidR="0056645C" w:rsidRDefault="00000000">
      <w:pPr>
        <w:pBdr>
          <w:top w:val="nil"/>
          <w:left w:val="nil"/>
          <w:bottom w:val="nil"/>
          <w:right w:val="nil"/>
          <w:between w:val="nil"/>
        </w:pBdr>
        <w:rPr>
          <w:color w:val="000000"/>
        </w:rPr>
        <w:sectPr w:rsidR="0056645C" w:rsidSect="001712B7">
          <w:pgSz w:w="11900" w:h="16840"/>
          <w:pgMar w:top="1440" w:right="1440" w:bottom="1440" w:left="1440" w:header="720" w:footer="720" w:gutter="0"/>
          <w:cols w:space="720"/>
        </w:sectPr>
      </w:pPr>
      <w:r>
        <w:rPr>
          <w:b/>
          <w:color w:val="000000"/>
        </w:rPr>
        <w:t>Figure 3.</w:t>
      </w:r>
      <w:r>
        <w:rPr>
          <w:color w:val="000000"/>
        </w:rPr>
        <w:t xml:space="preserve"> </w:t>
      </w:r>
    </w:p>
    <w:p w14:paraId="2ED1F778" w14:textId="77777777" w:rsidR="0056645C" w:rsidRDefault="0056645C">
      <w:pPr>
        <w:pBdr>
          <w:top w:val="nil"/>
          <w:left w:val="nil"/>
          <w:bottom w:val="nil"/>
          <w:right w:val="nil"/>
          <w:between w:val="nil"/>
        </w:pBdr>
        <w:rPr>
          <w:color w:val="000000"/>
        </w:rPr>
      </w:pPr>
    </w:p>
    <w:p w14:paraId="480F9561" w14:textId="77777777" w:rsidR="0056645C" w:rsidRDefault="00000000">
      <w:pPr>
        <w:pBdr>
          <w:top w:val="nil"/>
          <w:left w:val="nil"/>
          <w:bottom w:val="nil"/>
          <w:right w:val="nil"/>
          <w:between w:val="nil"/>
        </w:pBdr>
        <w:rPr>
          <w:color w:val="000000"/>
        </w:rPr>
      </w:pPr>
      <w:r>
        <w:rPr>
          <w:noProof/>
          <w:color w:val="000000"/>
        </w:rPr>
        <w:drawing>
          <wp:inline distT="0" distB="0" distL="0" distR="0" wp14:anchorId="6C0E8733" wp14:editId="0465955C">
            <wp:extent cx="5727700" cy="4006850"/>
            <wp:effectExtent l="0" t="0" r="0" b="0"/>
            <wp:docPr id="1680423411" name="image15.jp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screenshot of a data analysis&#10;&#10;Description automatically generated"/>
                    <pic:cNvPicPr preferRelativeResize="0"/>
                  </pic:nvPicPr>
                  <pic:blipFill>
                    <a:blip r:embed="rId70"/>
                    <a:srcRect t="10" b="10"/>
                    <a:stretch>
                      <a:fillRect/>
                    </a:stretch>
                  </pic:blipFill>
                  <pic:spPr>
                    <a:xfrm>
                      <a:off x="0" y="0"/>
                      <a:ext cx="5727700" cy="4006850"/>
                    </a:xfrm>
                    <a:prstGeom prst="rect">
                      <a:avLst/>
                    </a:prstGeom>
                    <a:ln/>
                  </pic:spPr>
                </pic:pic>
              </a:graphicData>
            </a:graphic>
          </wp:inline>
        </w:drawing>
      </w:r>
    </w:p>
    <w:p w14:paraId="18E27B77" w14:textId="77777777" w:rsidR="0056645C" w:rsidRDefault="00000000">
      <w:pPr>
        <w:pBdr>
          <w:top w:val="nil"/>
          <w:left w:val="nil"/>
          <w:bottom w:val="nil"/>
          <w:right w:val="nil"/>
          <w:between w:val="nil"/>
        </w:pBdr>
        <w:rPr>
          <w:b/>
          <w:color w:val="000000"/>
        </w:rPr>
      </w:pPr>
      <w:r>
        <w:rPr>
          <w:b/>
          <w:color w:val="000000"/>
        </w:rPr>
        <w:t>Figure 4.</w:t>
      </w:r>
    </w:p>
    <w:p w14:paraId="43A733CF" w14:textId="77777777" w:rsidR="0056645C" w:rsidRDefault="00000000">
      <w:pPr>
        <w:pBdr>
          <w:top w:val="nil"/>
          <w:left w:val="nil"/>
          <w:bottom w:val="nil"/>
          <w:right w:val="nil"/>
          <w:between w:val="nil"/>
        </w:pBdr>
        <w:rPr>
          <w:b/>
        </w:rPr>
      </w:pPr>
      <w:r>
        <w:rPr>
          <w:b/>
        </w:rPr>
        <w:t>​​</w:t>
      </w:r>
    </w:p>
    <w:p w14:paraId="007B7328" w14:textId="77777777" w:rsidR="0056645C" w:rsidRDefault="00000000">
      <w:pPr>
        <w:pBdr>
          <w:top w:val="nil"/>
          <w:left w:val="nil"/>
          <w:bottom w:val="nil"/>
          <w:right w:val="nil"/>
          <w:between w:val="nil"/>
        </w:pBdr>
        <w:rPr>
          <w:b/>
        </w:rPr>
      </w:pPr>
      <w:r>
        <w:rPr>
          <w:b/>
          <w:noProof/>
        </w:rPr>
        <w:lastRenderedPageBreak/>
        <w:drawing>
          <wp:inline distT="114300" distB="114300" distL="114300" distR="114300" wp14:anchorId="481F9834" wp14:editId="7F1EDC0D">
            <wp:extent cx="5731200" cy="5727700"/>
            <wp:effectExtent l="0" t="0" r="0" b="0"/>
            <wp:docPr id="168042340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1"/>
                    <a:srcRect/>
                    <a:stretch>
                      <a:fillRect/>
                    </a:stretch>
                  </pic:blipFill>
                  <pic:spPr>
                    <a:xfrm>
                      <a:off x="0" y="0"/>
                      <a:ext cx="5731200" cy="5727700"/>
                    </a:xfrm>
                    <a:prstGeom prst="rect">
                      <a:avLst/>
                    </a:prstGeom>
                    <a:ln/>
                  </pic:spPr>
                </pic:pic>
              </a:graphicData>
            </a:graphic>
          </wp:inline>
        </w:drawing>
      </w:r>
    </w:p>
    <w:p w14:paraId="1AFD68AD" w14:textId="77777777" w:rsidR="0056645C" w:rsidRDefault="00000000">
      <w:pPr>
        <w:pBdr>
          <w:top w:val="nil"/>
          <w:left w:val="nil"/>
          <w:bottom w:val="nil"/>
          <w:right w:val="nil"/>
          <w:between w:val="nil"/>
        </w:pBdr>
        <w:rPr>
          <w:rFonts w:ascii="Times New Roman" w:eastAsia="Times New Roman" w:hAnsi="Times New Roman" w:cs="Times New Roman"/>
        </w:rPr>
        <w:sectPr w:rsidR="0056645C" w:rsidSect="001712B7">
          <w:pgSz w:w="11900" w:h="16840"/>
          <w:pgMar w:top="1440" w:right="1440" w:bottom="1440" w:left="1440" w:header="720" w:footer="720" w:gutter="0"/>
          <w:cols w:space="720"/>
        </w:sectPr>
      </w:pPr>
      <w:r>
        <w:rPr>
          <w:rFonts w:ascii="Times New Roman" w:eastAsia="Times New Roman" w:hAnsi="Times New Roman" w:cs="Times New Roman"/>
          <w:b/>
        </w:rPr>
        <w:t>Figure 5.</w:t>
      </w:r>
    </w:p>
    <w:p w14:paraId="06A56F99" w14:textId="77777777" w:rsidR="0056645C" w:rsidRDefault="00000000">
      <w:pPr>
        <w:pBdr>
          <w:top w:val="nil"/>
          <w:left w:val="nil"/>
          <w:bottom w:val="nil"/>
          <w:right w:val="nil"/>
          <w:between w:val="nil"/>
        </w:pBdr>
        <w:rPr>
          <w:color w:val="000000"/>
        </w:rPr>
      </w:pPr>
      <w:r>
        <w:rPr>
          <w:noProof/>
          <w:color w:val="000000"/>
        </w:rPr>
        <w:lastRenderedPageBreak/>
        <w:drawing>
          <wp:inline distT="0" distB="0" distL="0" distR="0" wp14:anchorId="5DECE4C5" wp14:editId="641131C1">
            <wp:extent cx="9387504" cy="4688548"/>
            <wp:effectExtent l="0" t="0" r="0" b="0"/>
            <wp:docPr id="16804234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2"/>
                    <a:srcRect t="55" b="55"/>
                    <a:stretch>
                      <a:fillRect/>
                    </a:stretch>
                  </pic:blipFill>
                  <pic:spPr>
                    <a:xfrm>
                      <a:off x="0" y="0"/>
                      <a:ext cx="9387504" cy="4688548"/>
                    </a:xfrm>
                    <a:prstGeom prst="rect">
                      <a:avLst/>
                    </a:prstGeom>
                    <a:ln/>
                  </pic:spPr>
                </pic:pic>
              </a:graphicData>
            </a:graphic>
          </wp:inline>
        </w:drawing>
      </w:r>
    </w:p>
    <w:p w14:paraId="13B6E8C9" w14:textId="77777777" w:rsidR="0056645C" w:rsidRDefault="00000000">
      <w:pPr>
        <w:pBdr>
          <w:top w:val="nil"/>
          <w:left w:val="nil"/>
          <w:bottom w:val="nil"/>
          <w:right w:val="nil"/>
          <w:between w:val="nil"/>
        </w:pBdr>
        <w:rPr>
          <w:color w:val="000000"/>
        </w:rPr>
      </w:pPr>
      <w:r>
        <w:rPr>
          <w:b/>
          <w:color w:val="000000"/>
        </w:rPr>
        <w:t xml:space="preserve">Figure </w:t>
      </w:r>
      <w:r>
        <w:rPr>
          <w:b/>
        </w:rPr>
        <w:t>6</w:t>
      </w:r>
      <w:r>
        <w:rPr>
          <w:b/>
          <w:color w:val="000000"/>
        </w:rPr>
        <w:t>.</w:t>
      </w:r>
      <w:r>
        <w:rPr>
          <w:color w:val="000000"/>
        </w:rPr>
        <w:t xml:space="preserve"> </w:t>
      </w:r>
    </w:p>
    <w:p w14:paraId="6B0D1895" w14:textId="77777777" w:rsidR="0056645C" w:rsidRDefault="0056645C">
      <w:pPr>
        <w:pBdr>
          <w:top w:val="nil"/>
          <w:left w:val="nil"/>
          <w:bottom w:val="nil"/>
          <w:right w:val="nil"/>
          <w:between w:val="nil"/>
        </w:pBdr>
        <w:rPr>
          <w:color w:val="000000"/>
        </w:rPr>
      </w:pPr>
    </w:p>
    <w:sectPr w:rsidR="0056645C">
      <w:headerReference w:type="even" r:id="rId73"/>
      <w:headerReference w:type="default" r:id="rId74"/>
      <w:footerReference w:type="default" r:id="rId75"/>
      <w:headerReference w:type="first" r:id="rId76"/>
      <w:pgSz w:w="16840" w:h="119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35839" w14:textId="77777777" w:rsidR="001712B7" w:rsidRDefault="001712B7">
      <w:pPr>
        <w:spacing w:line="240" w:lineRule="auto"/>
      </w:pPr>
      <w:r>
        <w:separator/>
      </w:r>
    </w:p>
  </w:endnote>
  <w:endnote w:type="continuationSeparator" w:id="0">
    <w:p w14:paraId="7E8D5FD8" w14:textId="77777777" w:rsidR="001712B7" w:rsidRDefault="001712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0000500000000020000"/>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16939" w14:textId="77777777" w:rsidR="0056645C" w:rsidRDefault="00000000">
    <w:pPr>
      <w:jc w:val="right"/>
    </w:pPr>
    <w:r>
      <w:fldChar w:fldCharType="begin"/>
    </w:r>
    <w:r>
      <w:instrText>PAGE</w:instrText>
    </w:r>
    <w:r>
      <w:fldChar w:fldCharType="separate"/>
    </w:r>
    <w:r w:rsidR="00C6721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AA958" w14:textId="77777777" w:rsidR="0056645C" w:rsidRDefault="00000000">
    <w:pPr>
      <w:jc w:val="right"/>
    </w:pPr>
    <w:r>
      <w:fldChar w:fldCharType="begin"/>
    </w:r>
    <w:r>
      <w:instrText>PAGE</w:instrText>
    </w:r>
    <w:r>
      <w:fldChar w:fldCharType="separate"/>
    </w:r>
    <w:r w:rsidR="00C6721D">
      <w:rPr>
        <w:noProof/>
      </w:rPr>
      <w:t>45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1C0F4" w14:textId="77777777" w:rsidR="0056645C"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rsidR="00C6721D">
      <w:rPr>
        <w:noProof/>
      </w:rPr>
      <w:t>47</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F100" w14:textId="77777777" w:rsidR="0056645C"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rsidR="00C6721D">
      <w:rPr>
        <w:noProof/>
      </w:rPr>
      <w:t>48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3A6A9" w14:textId="77777777" w:rsidR="0056645C" w:rsidRDefault="00000000">
    <w:pPr>
      <w:pBdr>
        <w:top w:val="nil"/>
        <w:left w:val="nil"/>
        <w:bottom w:val="nil"/>
        <w:right w:val="nil"/>
        <w:between w:val="nil"/>
      </w:pBdr>
      <w:tabs>
        <w:tab w:val="center" w:pos="4680"/>
        <w:tab w:val="right" w:pos="9360"/>
      </w:tabs>
      <w:spacing w:line="240" w:lineRule="auto"/>
      <w:jc w:val="right"/>
      <w:rPr>
        <w:color w:val="000000"/>
      </w:rPr>
    </w:pPr>
    <w:r>
      <w:fldChar w:fldCharType="begin"/>
    </w:r>
    <w:r>
      <w:instrText>PAGE</w:instrText>
    </w:r>
    <w:r>
      <w:fldChar w:fldCharType="separate"/>
    </w:r>
    <w:r w:rsidR="00C6721D">
      <w:rPr>
        <w:noProof/>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665D1" w14:textId="77777777" w:rsidR="001712B7" w:rsidRDefault="001712B7">
      <w:pPr>
        <w:spacing w:line="240" w:lineRule="auto"/>
      </w:pPr>
      <w:r>
        <w:separator/>
      </w:r>
    </w:p>
  </w:footnote>
  <w:footnote w:type="continuationSeparator" w:id="0">
    <w:p w14:paraId="364CD340" w14:textId="77777777" w:rsidR="001712B7" w:rsidRDefault="001712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CA741"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59264" behindDoc="0" locked="0" layoutInCell="1" hidden="0" allowOverlap="1" wp14:anchorId="00C445D3" wp14:editId="04B75858">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3" name="Rectangle 1680423403"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29420518"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00C445D3" id="Rectangle 1680423403" o:spid="_x0000_s1026" alt="RMIT Classification: Trusted" style="position:absolute;margin-left:329pt;margin-top:0;width:37.2pt;height:37.2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" filled="f" stroked="f">
              <v:textbox inset="0,0,0,0">
                <w:txbxContent>
                  <w:p w14:paraId="29420518"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F9E1"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5408" behindDoc="0" locked="0" layoutInCell="1" hidden="0" allowOverlap="1" wp14:anchorId="3159DA12" wp14:editId="5F0FC08D">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6" name="Rectangle 1680423406"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0581E5FC" w14:textId="77777777" w:rsidR="0056645C" w:rsidRDefault="0056645C">
                          <w:pPr>
                            <w:textDirection w:val="btLr"/>
                          </w:pPr>
                        </w:p>
                      </w:txbxContent>
                    </wps:txbx>
                    <wps:bodyPr spcFirstLastPara="1" wrap="square" lIns="0" tIns="0" rIns="0" bIns="0" anchor="t" anchorCtr="0">
                      <a:noAutofit/>
                    </wps:bodyPr>
                  </wps:wsp>
                </a:graphicData>
              </a:graphic>
            </wp:anchor>
          </w:drawing>
        </mc:Choice>
        <mc:Fallback>
          <w:pict>
            <v:rect w14:anchorId="3159DA12" id="Rectangle 1680423406" o:spid="_x0000_s1034" alt="RMIT Classification: Trusted" style="position:absolute;margin-left:329pt;margin-top:0;width:37.2pt;height:37.2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3YXrg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" filled="f" stroked="f">
              <v:textbox inset="0,0,0,0">
                <w:txbxContent>
                  <w:p w14:paraId="0581E5FC" w14:textId="77777777" w:rsidR="0056645C" w:rsidRDefault="0056645C">
                    <w:pPr>
                      <w:textDirection w:val="btLr"/>
                    </w:pPr>
                  </w:p>
                </w:txbxContent>
              </v:textbox>
              <w10:wrap type="squar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1C4D2"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6432" behindDoc="0" locked="0" layoutInCell="1" hidden="0" allowOverlap="1" wp14:anchorId="7A5ABD28" wp14:editId="0617A2DE">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1" name="Rectangle 1680423401"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0B65FF06"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7A5ABD28" id="Rectangle 1680423401" o:spid="_x0000_s1035" alt="RMIT Classification: Trusted" style="position:absolute;margin-left:329pt;margin-top:0;width:37.2pt;height:37.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" filled="f" stroked="f">
              <v:textbox inset="0,0,0,0">
                <w:txbxContent>
                  <w:p w14:paraId="0B65FF06"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69D39"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58240" behindDoc="0" locked="0" layoutInCell="1" hidden="0" allowOverlap="1" wp14:anchorId="08C4CD4A" wp14:editId="01043A09">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4" name="Rectangle 1680423404"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53CFD160"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08C4CD4A" id="Rectangle 1680423404" o:spid="_x0000_s1027" alt="RMIT Classification: Trusted" style="position:absolute;margin-left:329pt;margin-top:0;width:37.2pt;height:37.2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O3o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tIBZV47sQ3veAcOotpZKPktMOwk02ilnA41bcPxx&#13;&#10;lKA567948jPvxg3ADexvQHrVBdqaxNkFfkplhy7SPh5TMLa0cS991UhjK0ZcVyzvxa/3knX/ETY/&#13;&#10;A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BRpO3orwEAAFADAAAOAAAAAAAAAAAAAAAAAC4CAABkcnMvZTJvRG9j&#13;&#10;LnhtbFBLAQItABQABgAIAAAAIQDapgnO4gAAAAwBAAAPAAAAAAAAAAAAAAAAAAkEAABkcnMvZG93&#13;&#10;bnJldi54bWxQSwUGAAAAAAQABADzAAAAGAUAAAAA&#13;&#10;" filled="f" stroked="f">
              <v:textbox inset="0,0,0,0">
                <w:txbxContent>
                  <w:p w14:paraId="53CFD160"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B062E"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1312" behindDoc="0" locked="0" layoutInCell="1" hidden="0" allowOverlap="1" wp14:anchorId="1A331233" wp14:editId="344DDCB9">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9" name="Rectangle 1680423399"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11A90BD4"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1A331233" id="Rectangle 1680423399" o:spid="_x0000_s1028" alt="RMIT Classification: Trusted" style="position:absolute;margin-left:329pt;margin-top:0;width:37.2pt;height:37.2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lgDrw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D7LunJkH5rzDhhGvXVU8llh2img0U45G2jckuOP&#13;&#10;owLDWffFk595N24AbmB/A8rrNtDWJM4u8FMqO3SR9vGYgnWljXvpq0YaWzHiumJ5L369l6z7j7D5&#13;&#10;C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DSMlgDrwEAAFADAAAOAAAAAAAAAAAAAAAAAC4CAABkcnMvZTJvRG9j&#13;&#10;LnhtbFBLAQItABQABgAIAAAAIQDapgnO4gAAAAwBAAAPAAAAAAAAAAAAAAAAAAkEAABkcnMvZG93&#13;&#10;bnJldi54bWxQSwUGAAAAAAQABADzAAAAGAUAAAAA&#13;&#10;" filled="f" stroked="f">
              <v:textbox inset="0,0,0,0">
                <w:txbxContent>
                  <w:p w14:paraId="11A90BD4"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D2E52" w14:textId="77777777" w:rsidR="0056645C" w:rsidRDefault="0056645C">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74D7A"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0288" behindDoc="0" locked="0" layoutInCell="1" hidden="0" allowOverlap="1" wp14:anchorId="2A1976A8" wp14:editId="2DE9CF84">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5" name="Rectangle 1680423405"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C415122"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2A1976A8" id="Rectangle 1680423405" o:spid="_x0000_s1029" alt="RMIT Classification: Trusted" style="position:absolute;margin-left:329pt;margin-top:0;width:37.2pt;height:37.2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zRa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pC7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BTvzRarwEAAFADAAAOAAAAAAAAAAAAAAAAAC4CAABkcnMvZTJvRG9j&#13;&#10;LnhtbFBLAQItABQABgAIAAAAIQDapgnO4gAAAAwBAAAPAAAAAAAAAAAAAAAAAAkEAABkcnMvZG93&#13;&#10;bnJldi54bWxQSwUGAAAAAAQABADzAAAAGAUAAAAA&#13;&#10;" filled="f" stroked="f">
              <v:textbox inset="0,0,0,0">
                <w:txbxContent>
                  <w:p w14:paraId="3C415122"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3690"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4384" behindDoc="0" locked="0" layoutInCell="1" hidden="0" allowOverlap="1" wp14:anchorId="7DCAD58A" wp14:editId="696F001F">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0" name="Rectangle 1680423400"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2F607C0B"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7DCAD58A" id="Rectangle 1680423400" o:spid="_x0000_s1030" alt="RMIT Classification: Trusted" style="position:absolute;margin-left:329pt;margin-top:0;width:37.2pt;height:37.2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UIP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VDz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CVGUIPrwEAAFADAAAOAAAAAAAAAAAAAAAAAC4CAABkcnMvZTJvRG9j&#13;&#10;LnhtbFBLAQItABQABgAIAAAAIQDapgnO4gAAAAwBAAAPAAAAAAAAAAAAAAAAAAkEAABkcnMvZG93&#13;&#10;bnJldi54bWxQSwUGAAAAAAQABADzAAAAGAUAAAAA&#13;&#10;" filled="f" stroked="f">
              <v:textbox inset="0,0,0,0">
                <w:txbxContent>
                  <w:p w14:paraId="2F607C0B"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922FF" w14:textId="77777777" w:rsidR="0056645C" w:rsidRDefault="00000000">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0" distR="0" simplePos="0" relativeHeight="251662336" behindDoc="0" locked="0" layoutInCell="1" hidden="0" allowOverlap="1" wp14:anchorId="6264A22A" wp14:editId="49AE1D98">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8" name="Rectangle 1680423398"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7687F091" w14:textId="77777777" w:rsidR="0056645C" w:rsidRDefault="0056645C">
                          <w:pPr>
                            <w:textDirection w:val="btLr"/>
                          </w:pPr>
                        </w:p>
                      </w:txbxContent>
                    </wps:txbx>
                    <wps:bodyPr spcFirstLastPara="1" wrap="square" lIns="0" tIns="0" rIns="0" bIns="0" anchor="t" anchorCtr="0">
                      <a:noAutofit/>
                    </wps:bodyPr>
                  </wps:wsp>
                </a:graphicData>
              </a:graphic>
            </wp:anchor>
          </w:drawing>
        </mc:Choice>
        <mc:Fallback>
          <w:pict>
            <v:rect w14:anchorId="6264A22A" id="Rectangle 1680423398" o:spid="_x0000_s1031" alt="RMIT Classification: Trusted" style="position:absolute;margin-left:329pt;margin-top:0;width:37.2pt;height:37.2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C5W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pDT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AUlC5WrwEAAFADAAAOAAAAAAAAAAAAAAAAAC4CAABkcnMvZTJvRG9j&#13;&#10;LnhtbFBLAQItABQABgAIAAAAIQDapgnO4gAAAAwBAAAPAAAAAAAAAAAAAAAAAAkEAABkcnMvZG93&#13;&#10;bnJldi54bWxQSwUGAAAAAAQABADzAAAAGAUAAAAA&#13;&#10;" filled="f" stroked="f">
              <v:textbox inset="0,0,0,0">
                <w:txbxContent>
                  <w:p w14:paraId="7687F091" w14:textId="77777777" w:rsidR="0056645C" w:rsidRDefault="0056645C">
                    <w:pPr>
                      <w:textDirection w:val="btLr"/>
                    </w:pPr>
                  </w:p>
                </w:txbxContent>
              </v:textbox>
              <w10:wrap type="squar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4137"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3360" behindDoc="0" locked="0" layoutInCell="1" hidden="0" allowOverlap="1" wp14:anchorId="37B21F1E" wp14:editId="4760A601">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2" name="Rectangle 1680423402"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1C535FE7"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37B21F1E" id="Rectangle 1680423402" o:spid="_x0000_s1032" alt="RMIT Classification: Trusted" style="position:absolute;margin-left:329pt;margin-top:0;width:37.2pt;height:37.2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pu9rw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L7MunJkH5rzDhhGvXVU8llh2img0U45G2jckuOP&#13;&#10;owLDWffFk595N24AbmB/A8rrNtDWJM4u8FMqO3SR9vGYgnWljXvpq0YaWzHiumJ5L369l6z7j7D5&#13;&#10;C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CXApu9rwEAAFADAAAOAAAAAAAAAAAAAAAAAC4CAABkcnMvZTJvRG9j&#13;&#10;LnhtbFBLAQItABQABgAIAAAAIQDapgnO4gAAAAwBAAAPAAAAAAAAAAAAAAAAAAkEAABkcnMvZG93&#13;&#10;bnJldi54bWxQSwUGAAAAAAQABADzAAAAGAUAAAAA&#13;&#10;" filled="f" stroked="f">
              <v:textbox inset="0,0,0,0">
                <w:txbxContent>
                  <w:p w14:paraId="1C535FE7"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56FF"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7456" behindDoc="0" locked="0" layoutInCell="1" hidden="0" allowOverlap="1" wp14:anchorId="61CD419D" wp14:editId="1A5B084B">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7" name="Rectangle 1680423397"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746FB2D9"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61CD419D" id="Rectangle 1680423397" o:spid="_x0000_s1033" alt="RMIT Classification: Trusted" style="position:absolute;margin-left:329pt;margin-top:0;width:37.2pt;height:37.2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" filled="f" stroked="f">
              <v:textbox inset="0,0,0,0">
                <w:txbxContent>
                  <w:p w14:paraId="746FB2D9"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asha (Tash) Hardy">
    <w15:presenceInfo w15:providerId="AD" w15:userId="S::nh@smruconsulting.com::638a2079-105a-445d-a2ed-f6378214e8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45C"/>
    <w:rsid w:val="001712B7"/>
    <w:rsid w:val="00250BCD"/>
    <w:rsid w:val="00316646"/>
    <w:rsid w:val="003A2B66"/>
    <w:rsid w:val="0052264A"/>
    <w:rsid w:val="0056645C"/>
    <w:rsid w:val="005A3D93"/>
    <w:rsid w:val="005A7EFA"/>
    <w:rsid w:val="00666C6A"/>
    <w:rsid w:val="006B29C5"/>
    <w:rsid w:val="006F6176"/>
    <w:rsid w:val="009002FC"/>
    <w:rsid w:val="00912819"/>
    <w:rsid w:val="00973B46"/>
    <w:rsid w:val="00A422BE"/>
    <w:rsid w:val="00A60552"/>
    <w:rsid w:val="00B23397"/>
    <w:rsid w:val="00C06BE6"/>
    <w:rsid w:val="00C436C4"/>
    <w:rsid w:val="00C6721D"/>
    <w:rsid w:val="00D174C3"/>
    <w:rsid w:val="00ED7B4A"/>
    <w:rsid w:val="00F77B1B"/>
    <w:rsid w:val="00FE23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3F8E561"/>
  <w15:docId w15:val="{8BED4D9E-D044-2F4E-A552-9665A8B74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54B"/>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outlineLvl w:val="1"/>
    </w:pPr>
    <w:rPr>
      <w:b/>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outlineLvl w:val="2"/>
    </w:pPr>
    <w:rPr>
      <w:i/>
      <w:color w:val="000000"/>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styleId="LineNumber">
    <w:name w:val="line number"/>
    <w:basedOn w:val="DefaultParagraphFont"/>
    <w:uiPriority w:val="99"/>
    <w:semiHidden/>
    <w:unhideWhenUsed/>
    <w:rsid w:val="008D468A"/>
  </w:style>
  <w:style w:type="character" w:styleId="Hyperlink">
    <w:name w:val="Hyperlink"/>
    <w:basedOn w:val="DefaultParagraphFont"/>
    <w:uiPriority w:val="99"/>
    <w:unhideWhenUsed/>
    <w:rsid w:val="00F360EA"/>
    <w:rPr>
      <w:color w:val="0000FF" w:themeColor="hyperlink"/>
      <w:u w:val="single"/>
    </w:rPr>
  </w:style>
  <w:style w:type="character" w:styleId="UnresolvedMention">
    <w:name w:val="Unresolved Mention"/>
    <w:basedOn w:val="DefaultParagraphFont"/>
    <w:uiPriority w:val="99"/>
    <w:semiHidden/>
    <w:unhideWhenUsed/>
    <w:rsid w:val="00F360EA"/>
    <w:rPr>
      <w:color w:val="605E5C"/>
      <w:shd w:val="clear" w:color="auto" w:fill="E1DFDD"/>
    </w:rPr>
  </w:style>
  <w:style w:type="paragraph" w:styleId="NormalWeb">
    <w:name w:val="Normal (Web)"/>
    <w:basedOn w:val="Normal"/>
    <w:uiPriority w:val="99"/>
    <w:semiHidden/>
    <w:unhideWhenUsed/>
    <w:rsid w:val="001E4EA0"/>
    <w:pPr>
      <w:spacing w:before="100" w:beforeAutospacing="1" w:after="100" w:afterAutospacing="1" w:line="240" w:lineRule="auto"/>
    </w:pPr>
    <w:rPr>
      <w:rFonts w:ascii="Times New Roman" w:eastAsia="Times New Roman" w:hAnsi="Times New Roman" w:cs="Times New Roman"/>
      <w:lang w:val="en-CA"/>
    </w:rPr>
  </w:style>
  <w:style w:type="character" w:styleId="CommentReference">
    <w:name w:val="annotation reference"/>
    <w:basedOn w:val="DefaultParagraphFont"/>
    <w:uiPriority w:val="99"/>
    <w:semiHidden/>
    <w:unhideWhenUsed/>
    <w:rsid w:val="003044D1"/>
    <w:rPr>
      <w:sz w:val="16"/>
      <w:szCs w:val="16"/>
    </w:rPr>
  </w:style>
  <w:style w:type="paragraph" w:styleId="CommentText">
    <w:name w:val="annotation text"/>
    <w:basedOn w:val="Normal"/>
    <w:link w:val="CommentTextChar"/>
    <w:uiPriority w:val="99"/>
    <w:unhideWhenUsed/>
    <w:rsid w:val="003044D1"/>
    <w:pPr>
      <w:spacing w:line="240" w:lineRule="auto"/>
    </w:pPr>
    <w:rPr>
      <w:sz w:val="20"/>
      <w:szCs w:val="20"/>
    </w:rPr>
  </w:style>
  <w:style w:type="character" w:customStyle="1" w:styleId="CommentTextChar">
    <w:name w:val="Comment Text Char"/>
    <w:basedOn w:val="DefaultParagraphFont"/>
    <w:link w:val="CommentText"/>
    <w:uiPriority w:val="99"/>
    <w:rsid w:val="003044D1"/>
    <w:rPr>
      <w:sz w:val="20"/>
      <w:szCs w:val="20"/>
    </w:rPr>
  </w:style>
  <w:style w:type="paragraph" w:styleId="CommentSubject">
    <w:name w:val="annotation subject"/>
    <w:basedOn w:val="CommentText"/>
    <w:next w:val="CommentText"/>
    <w:link w:val="CommentSubjectChar"/>
    <w:uiPriority w:val="99"/>
    <w:semiHidden/>
    <w:unhideWhenUsed/>
    <w:rsid w:val="003044D1"/>
    <w:rPr>
      <w:b/>
      <w:bCs/>
    </w:rPr>
  </w:style>
  <w:style w:type="character" w:customStyle="1" w:styleId="CommentSubjectChar">
    <w:name w:val="Comment Subject Char"/>
    <w:basedOn w:val="CommentTextChar"/>
    <w:link w:val="CommentSubject"/>
    <w:uiPriority w:val="99"/>
    <w:semiHidden/>
    <w:rsid w:val="003044D1"/>
    <w:rPr>
      <w:b/>
      <w:bCs/>
      <w:sz w:val="20"/>
      <w:szCs w:val="20"/>
    </w:rPr>
  </w:style>
  <w:style w:type="character" w:styleId="FollowedHyperlink">
    <w:name w:val="FollowedHyperlink"/>
    <w:basedOn w:val="DefaultParagraphFont"/>
    <w:uiPriority w:val="99"/>
    <w:semiHidden/>
    <w:unhideWhenUsed/>
    <w:rsid w:val="00F200BF"/>
    <w:rPr>
      <w:color w:val="800080" w:themeColor="followedHyperlink"/>
      <w:u w:val="single"/>
    </w:rPr>
  </w:style>
  <w:style w:type="character" w:customStyle="1" w:styleId="apple-converted-space">
    <w:name w:val="apple-converted-space"/>
    <w:basedOn w:val="DefaultParagraphFont"/>
    <w:rsid w:val="0015356E"/>
  </w:style>
  <w:style w:type="paragraph" w:styleId="Revision">
    <w:name w:val="Revision"/>
    <w:hidden/>
    <w:uiPriority w:val="99"/>
    <w:semiHidden/>
    <w:rsid w:val="00554BA6"/>
    <w:pPr>
      <w:spacing w:line="240" w:lineRule="auto"/>
    </w:pPr>
  </w:style>
  <w:style w:type="paragraph" w:styleId="Header">
    <w:name w:val="header"/>
    <w:basedOn w:val="Normal"/>
    <w:link w:val="HeaderChar"/>
    <w:uiPriority w:val="99"/>
    <w:unhideWhenUsed/>
    <w:rsid w:val="006A7ED6"/>
    <w:pPr>
      <w:tabs>
        <w:tab w:val="center" w:pos="4680"/>
        <w:tab w:val="right" w:pos="9360"/>
      </w:tabs>
      <w:spacing w:line="240" w:lineRule="auto"/>
    </w:pPr>
  </w:style>
  <w:style w:type="character" w:customStyle="1" w:styleId="HeaderChar">
    <w:name w:val="Header Char"/>
    <w:basedOn w:val="DefaultParagraphFont"/>
    <w:link w:val="Header"/>
    <w:uiPriority w:val="99"/>
    <w:rsid w:val="006A7ED6"/>
  </w:style>
  <w:style w:type="paragraph" w:styleId="Footer">
    <w:name w:val="footer"/>
    <w:basedOn w:val="Normal"/>
    <w:link w:val="FooterChar"/>
    <w:uiPriority w:val="99"/>
    <w:unhideWhenUsed/>
    <w:rsid w:val="006A7ED6"/>
    <w:pPr>
      <w:tabs>
        <w:tab w:val="center" w:pos="4680"/>
        <w:tab w:val="right" w:pos="9360"/>
      </w:tabs>
      <w:spacing w:line="240" w:lineRule="auto"/>
    </w:pPr>
  </w:style>
  <w:style w:type="character" w:customStyle="1" w:styleId="FooterChar">
    <w:name w:val="Footer Char"/>
    <w:basedOn w:val="DefaultParagraphFont"/>
    <w:link w:val="Footer"/>
    <w:uiPriority w:val="99"/>
    <w:rsid w:val="006A7ED6"/>
  </w:style>
  <w:style w:type="paragraph" w:styleId="HTMLPreformatted">
    <w:name w:val="HTML Preformatted"/>
    <w:basedOn w:val="Normal"/>
    <w:link w:val="HTMLPreformattedChar"/>
    <w:uiPriority w:val="99"/>
    <w:semiHidden/>
    <w:unhideWhenUsed/>
    <w:rsid w:val="00E2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E27D0D"/>
    <w:rPr>
      <w:rFonts w:ascii="Courier New" w:eastAsia="Times New Roman" w:hAnsi="Courier New" w:cs="Courier New"/>
      <w:sz w:val="20"/>
      <w:szCs w:val="20"/>
      <w:lang w:val="en-CA"/>
    </w:rPr>
  </w:style>
  <w:style w:type="character" w:styleId="HTMLCite">
    <w:name w:val="HTML Cite"/>
    <w:basedOn w:val="DefaultParagraphFont"/>
    <w:uiPriority w:val="99"/>
    <w:semiHidden/>
    <w:unhideWhenUsed/>
    <w:rsid w:val="006F2125"/>
    <w:rPr>
      <w:i/>
      <w:iCs/>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i.org/10.1126/science.282.5388.473" TargetMode="External"/><Relationship Id="rId21" Type="http://schemas.openxmlformats.org/officeDocument/2006/relationships/hyperlink" Target="https://doi.org/10.1016/j.biocon.2019.01.029" TargetMode="External"/><Relationship Id="rId42" Type="http://schemas.openxmlformats.org/officeDocument/2006/relationships/hyperlink" Target="https://doi.org/10.1016/j.tree.2015.04.003" TargetMode="External"/><Relationship Id="rId47" Type="http://schemas.openxmlformats.org/officeDocument/2006/relationships/hyperlink" Target="https://doi.org/10.1071/ZO14103" TargetMode="External"/><Relationship Id="rId63" Type="http://schemas.openxmlformats.org/officeDocument/2006/relationships/header" Target="header5.xml"/><Relationship Id="rId68" Type="http://schemas.openxmlformats.org/officeDocument/2006/relationships/header" Target="header8.xml"/><Relationship Id="rId16" Type="http://schemas.openxmlformats.org/officeDocument/2006/relationships/hyperlink" Target="https://doi.org/10.1002/ece3.3123" TargetMode="External"/><Relationship Id="rId11" Type="http://schemas.openxmlformats.org/officeDocument/2006/relationships/hyperlink" Target="https://www.zotero.org/google-docs/?0wHblZ" TargetMode="External"/><Relationship Id="rId24" Type="http://schemas.openxmlformats.org/officeDocument/2006/relationships/hyperlink" Target="https://doi.org/10.1093/bioinformatics/btq461" TargetMode="External"/><Relationship Id="rId32" Type="http://schemas.openxmlformats.org/officeDocument/2006/relationships/hyperlink" Target="https://www.iucnredlist.org." TargetMode="External"/><Relationship Id="rId37" Type="http://schemas.openxmlformats.org/officeDocument/2006/relationships/hyperlink" Target="https://doi.org/10.7882/AZ.1999.036" TargetMode="External"/><Relationship Id="rId40" Type="http://schemas.openxmlformats.org/officeDocument/2006/relationships/hyperlink" Target="https://doi.org/10.3354/meps293283" TargetMode="External"/><Relationship Id="rId45" Type="http://schemas.openxmlformats.org/officeDocument/2006/relationships/hyperlink" Target="https://doi.org/10.1073/pnas.1803573115" TargetMode="External"/><Relationship Id="rId53" Type="http://schemas.openxmlformats.org/officeDocument/2006/relationships/hyperlink" Target="https://doi.org/10.2981/11-049" TargetMode="External"/><Relationship Id="rId58" Type="http://schemas.openxmlformats.org/officeDocument/2006/relationships/header" Target="header2.xml"/><Relationship Id="rId66" Type="http://schemas.openxmlformats.org/officeDocument/2006/relationships/header" Target="header7.xml"/><Relationship Id="rId74" Type="http://schemas.openxmlformats.org/officeDocument/2006/relationships/header" Target="header10.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eader" Target="header4.xml"/><Relationship Id="rId19" Type="http://schemas.openxmlformats.org/officeDocument/2006/relationships/hyperlink" Target="https://doi.org/10.1002/ecs2.2579" TargetMode="External"/><Relationship Id="rId14" Type="http://schemas.openxmlformats.org/officeDocument/2006/relationships/hyperlink" Target="http://www.ala.org.au" TargetMode="External"/><Relationship Id="rId22" Type="http://schemas.openxmlformats.org/officeDocument/2006/relationships/hyperlink" Target="https://doi.org/10.1071/mu9910263" TargetMode="External"/><Relationship Id="rId27" Type="http://schemas.openxmlformats.org/officeDocument/2006/relationships/hyperlink" Target="https://doi.org/10.3354/meps09748" TargetMode="External"/><Relationship Id="rId30" Type="http://schemas.openxmlformats.org/officeDocument/2006/relationships/hyperlink" Target="https://doi.org/10.3354/meps12165" TargetMode="External"/><Relationship Id="rId35" Type="http://schemas.openxmlformats.org/officeDocument/2006/relationships/hyperlink" Target="https://doi.org/10.1016/j.biocon.2006.10.024" TargetMode="External"/><Relationship Id="rId43" Type="http://schemas.openxmlformats.org/officeDocument/2006/relationships/hyperlink" Target="https://doi.org/10.3389/fmars.2019.00248" TargetMode="External"/><Relationship Id="rId48" Type="http://schemas.openxmlformats.org/officeDocument/2006/relationships/hyperlink" Target="https://doi.org/10.1038/s41559-016-0004" TargetMode="External"/><Relationship Id="rId56" Type="http://schemas.openxmlformats.org/officeDocument/2006/relationships/header" Target="header1.xml"/><Relationship Id="rId64" Type="http://schemas.openxmlformats.org/officeDocument/2006/relationships/image" Target="media/image2.png"/><Relationship Id="rId69" Type="http://schemas.openxmlformats.org/officeDocument/2006/relationships/image" Target="media/image3.png"/><Relationship Id="rId77" Type="http://schemas.openxmlformats.org/officeDocument/2006/relationships/fontTable" Target="fontTable.xml"/><Relationship Id="rId8" Type="http://schemas.openxmlformats.org/officeDocument/2006/relationships/hyperlink" Target="https://www.qiagen.com" TargetMode="External"/><Relationship Id="rId51" Type="http://schemas.openxmlformats.org/officeDocument/2006/relationships/hyperlink" Target="https://doi.org/10.1111/mec.12523" TargetMode="External"/><Relationship Id="rId72" Type="http://schemas.openxmlformats.org/officeDocument/2006/relationships/image" Target="media/image6.jpg"/><Relationship Id="rId3" Type="http://schemas.openxmlformats.org/officeDocument/2006/relationships/settings" Target="settings.xml"/><Relationship Id="rId12" Type="http://schemas.openxmlformats.org/officeDocument/2006/relationships/hyperlink" Target="https://www.zotero.org/google-docs/?yzxh9M" TargetMode="External"/><Relationship Id="rId17" Type="http://schemas.openxmlformats.org/officeDocument/2006/relationships/hyperlink" Target="http://www.birdlife.org" TargetMode="External"/><Relationship Id="rId25" Type="http://schemas.openxmlformats.org/officeDocument/2006/relationships/hyperlink" Target="https://doi.org/10.1093/bioinformatics/btv401" TargetMode="External"/><Relationship Id="rId33" Type="http://schemas.openxmlformats.org/officeDocument/2006/relationships/hyperlink" Target="https://doi.org/10.1093/bioinformatics/bts199" TargetMode="External"/><Relationship Id="rId38" Type="http://schemas.openxmlformats.org/officeDocument/2006/relationships/hyperlink" Target="https://doi.org/10.1111/conl.12186" TargetMode="External"/><Relationship Id="rId46" Type="http://schemas.openxmlformats.org/officeDocument/2006/relationships/hyperlink" Target="http://catalog.hathitrust.org/api/volumes/oclc/43839899.html" TargetMode="External"/><Relationship Id="rId59" Type="http://schemas.openxmlformats.org/officeDocument/2006/relationships/image" Target="media/image1.jpg"/><Relationship Id="rId67" Type="http://schemas.openxmlformats.org/officeDocument/2006/relationships/footer" Target="footer4.xml"/><Relationship Id="rId20" Type="http://schemas.openxmlformats.org/officeDocument/2006/relationships/hyperlink" Target="https://doi.org/10.1007/978-1-4612-4318-2_10" TargetMode="External"/><Relationship Id="rId41" Type="http://schemas.openxmlformats.org/officeDocument/2006/relationships/hyperlink" Target="https://doi.org/10.1111/j.1365-294X.2011.05403.x" TargetMode="External"/><Relationship Id="rId54" Type="http://schemas.openxmlformats.org/officeDocument/2006/relationships/hyperlink" Target="https://doi.org/10.1371/journal.pone.0026738" TargetMode="External"/><Relationship Id="rId62" Type="http://schemas.openxmlformats.org/officeDocument/2006/relationships/footer" Target="footer3.xml"/><Relationship Id="rId70" Type="http://schemas.openxmlformats.org/officeDocument/2006/relationships/image" Target="media/image4.jp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doi.org/10.1093/nar/gki063" TargetMode="External"/><Relationship Id="rId23" Type="http://schemas.openxmlformats.org/officeDocument/2006/relationships/hyperlink" Target="https://doi.org/10.1111/mec.14734" TargetMode="External"/><Relationship Id="rId28" Type="http://schemas.openxmlformats.org/officeDocument/2006/relationships/hyperlink" Target="https://doi.org/10.1016/j.biocon.2007.07.010" TargetMode="External"/><Relationship Id="rId36" Type="http://schemas.openxmlformats.org/officeDocument/2006/relationships/hyperlink" Target="https://doi.org/10.1111/2041-210X.12410" TargetMode="External"/><Relationship Id="rId49" Type="http://schemas.openxmlformats.org/officeDocument/2006/relationships/hyperlink" Target="https://doi.org/10.1111/cobi.13183" TargetMode="External"/><Relationship Id="rId57" Type="http://schemas.openxmlformats.org/officeDocument/2006/relationships/footer" Target="footer2.xml"/><Relationship Id="rId10" Type="http://schemas.openxmlformats.org/officeDocument/2006/relationships/hyperlink" Target="https://www.bioline.com/us/" TargetMode="External"/><Relationship Id="rId31" Type="http://schemas.openxmlformats.org/officeDocument/2006/relationships/hyperlink" Target="https://doi.org/10.1139/cjz-2014-0142" TargetMode="External"/><Relationship Id="rId44" Type="http://schemas.openxmlformats.org/officeDocument/2006/relationships/hyperlink" Target="https://doi.org/10.1016/j.legalmed.2016.07.008" TargetMode="External"/><Relationship Id="rId52" Type="http://schemas.openxmlformats.org/officeDocument/2006/relationships/hyperlink" Target="https://doi.org/10.1578/AM.34.2.2008.193" TargetMode="External"/><Relationship Id="rId60" Type="http://schemas.openxmlformats.org/officeDocument/2006/relationships/header" Target="header3.xml"/><Relationship Id="rId65" Type="http://schemas.openxmlformats.org/officeDocument/2006/relationships/header" Target="header6.xml"/><Relationship Id="rId73" Type="http://schemas.openxmlformats.org/officeDocument/2006/relationships/header" Target="header9.xml"/><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thermofisher.com/" TargetMode="External"/><Relationship Id="rId13" Type="http://schemas.openxmlformats.org/officeDocument/2006/relationships/hyperlink" Target="https://www.zotero.org/google-docs/?0qzMhy" TargetMode="External"/><Relationship Id="rId18" Type="http://schemas.openxmlformats.org/officeDocument/2006/relationships/hyperlink" Target="https://doi.org/10.1111/j.1748-7692.2012.00604.x" TargetMode="External"/><Relationship Id="rId39" Type="http://schemas.openxmlformats.org/officeDocument/2006/relationships/hyperlink" Target="https://doi.org/10.1111/j.1600-048X.2011.05365.x" TargetMode="External"/><Relationship Id="rId34" Type="http://schemas.openxmlformats.org/officeDocument/2006/relationships/hyperlink" Target="https://doi.org/10.1071/WR13196" TargetMode="External"/><Relationship Id="rId50" Type="http://schemas.openxmlformats.org/officeDocument/2006/relationships/hyperlink" Target="https://islandarks.com.au/files/2022/08/Abstracts_final.pdf" TargetMode="External"/><Relationship Id="rId55" Type="http://schemas.openxmlformats.org/officeDocument/2006/relationships/footer" Target="footer1.xml"/><Relationship Id="rId76" Type="http://schemas.openxmlformats.org/officeDocument/2006/relationships/header" Target="header11.xml"/><Relationship Id="rId7" Type="http://schemas.openxmlformats.org/officeDocument/2006/relationships/hyperlink" Target="https://www.qiagen.com" TargetMode="External"/><Relationship Id="rId71" Type="http://schemas.openxmlformats.org/officeDocument/2006/relationships/image" Target="media/image5.jpg"/><Relationship Id="rId2" Type="http://schemas.openxmlformats.org/officeDocument/2006/relationships/styles" Target="styles.xml"/><Relationship Id="rId29" Type="http://schemas.openxmlformats.org/officeDocument/2006/relationships/hyperlink" Target="https://doi.org/10.1016/j.ecolmodel.2013.01.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3Zhh3WtpsQefETiNGeyLPt4g/g==">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51</Pages>
  <Words>13239</Words>
  <Characters>75468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Natasha (Tash) Hardy</cp:lastModifiedBy>
  <cp:revision>13</cp:revision>
  <dcterms:created xsi:type="dcterms:W3CDTF">2023-09-04T18:16:00Z</dcterms:created>
  <dcterms:modified xsi:type="dcterms:W3CDTF">2024-03-24T20:11:00Z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1,2,3,4,5,6,7,8,9,a,10,11</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2021-11-07T22:27:05Z</vt:lpwstr>
  </property>
  <property fmtid="{D5CDD505-2E9C-101B-9397-08002B2CF9AE}" pid="7" name="MSIP_Label_8c3d088b-6243-4963-a2e2-8b321ab7f8fc_Method">
    <vt:lpwstr>Privileged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a64533ef-930b-4797-92be-c762f649b365</vt:lpwstr>
  </property>
  <property fmtid="{D5CDD505-2E9C-101B-9397-08002B2CF9AE}" pid="11" name="MSIP_Label_8c3d088b-6243-4963-a2e2-8b321ab7f8fc_ContentBits">
    <vt:lpwstr>1</vt:lpwstr>
  </property>
  <property fmtid="{D5CDD505-2E9C-101B-9397-08002B2CF9AE}" pid="12" name="MSIP_Label_0d9636bd-d22e-436a-bcf9-8d2b5831e6cd_Enabled">
    <vt:lpwstr>true</vt:lpwstr>
  </property>
  <property fmtid="{D5CDD505-2E9C-101B-9397-08002B2CF9AE}" pid="13" name="MSIP_Label_0d9636bd-d22e-436a-bcf9-8d2b5831e6cd_SetDate">
    <vt:lpwstr>2021-12-08T23:09:02Z</vt:lpwstr>
  </property>
  <property fmtid="{D5CDD505-2E9C-101B-9397-08002B2CF9AE}" pid="14" name="MSIP_Label_0d9636bd-d22e-436a-bcf9-8d2b5831e6cd_Method">
    <vt:lpwstr>Privileged</vt:lpwstr>
  </property>
  <property fmtid="{D5CDD505-2E9C-101B-9397-08002B2CF9AE}" pid="15" name="MSIP_Label_0d9636bd-d22e-436a-bcf9-8d2b5831e6cd_Name">
    <vt:lpwstr>Unclassified</vt:lpwstr>
  </property>
  <property fmtid="{D5CDD505-2E9C-101B-9397-08002B2CF9AE}" pid="16" name="MSIP_Label_0d9636bd-d22e-436a-bcf9-8d2b5831e6cd_SiteId">
    <vt:lpwstr>1aa55b22-5f22-4505-bad3-bafb5f7a34cd</vt:lpwstr>
  </property>
  <property fmtid="{D5CDD505-2E9C-101B-9397-08002B2CF9AE}" pid="17" name="MSIP_Label_0d9636bd-d22e-436a-bcf9-8d2b5831e6cd_ActionId">
    <vt:lpwstr>2c01fb68-265e-4451-97cc-6b97c468c0ae</vt:lpwstr>
  </property>
  <property fmtid="{D5CDD505-2E9C-101B-9397-08002B2CF9AE}" pid="18" name="MSIP_Label_0d9636bd-d22e-436a-bcf9-8d2b5831e6cd_ContentBits">
    <vt:lpwstr>0</vt:lpwstr>
  </property>
</Properties>
</file>